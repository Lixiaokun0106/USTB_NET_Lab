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ins w:id="0" w:author="李晓" w:date="2023-11-30T14:57:40Z">
        <w:r>
          <w:rPr>
            <w:rFonts w:hint="eastAsia"/>
            <w:szCs w:val="28"/>
            <w:lang w:val="en-US" w:eastAsia="zh-CN"/>
          </w:rPr>
          <w:t>计通学院</w:t>
        </w:r>
      </w:ins>
      <w:r>
        <w:rPr>
          <w:rFonts w:hint="eastAsia"/>
          <w:szCs w:val="28"/>
        </w:rPr>
        <w:t xml:space="preserve">           专业：</w:t>
      </w:r>
      <w:r>
        <w:rPr>
          <w:rFonts w:hint="eastAsia"/>
          <w:szCs w:val="28"/>
          <w:lang w:val="en-US" w:eastAsia="zh-CN"/>
        </w:rPr>
        <w:t>信息安全</w:t>
      </w:r>
      <w:r>
        <w:rPr>
          <w:rFonts w:hint="eastAsia"/>
          <w:szCs w:val="28"/>
        </w:rPr>
        <w:t xml:space="preserve">            </w:t>
      </w:r>
      <w:r>
        <w:rPr>
          <w:rFonts w:hint="eastAsia"/>
          <w:szCs w:val="28"/>
          <w:lang w:val="en-US" w:eastAsia="zh-CN"/>
        </w:rPr>
        <w:t xml:space="preserve"> </w:t>
      </w:r>
      <w:r>
        <w:rPr>
          <w:rFonts w:hint="eastAsia"/>
          <w:szCs w:val="28"/>
        </w:rPr>
        <w:t>班级：</w:t>
      </w:r>
      <w:r>
        <w:rPr>
          <w:rFonts w:hint="eastAsia"/>
          <w:szCs w:val="28"/>
          <w:lang w:val="en-US" w:eastAsia="zh-CN"/>
        </w:rPr>
        <w:t>信安211</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val="en-US" w:eastAsia="zh-CN"/>
        </w:rPr>
        <w:t>李晓坤</w:t>
      </w:r>
      <w:r>
        <w:rPr>
          <w:rFonts w:hint="eastAsia"/>
          <w:szCs w:val="28"/>
        </w:rPr>
        <w:t xml:space="preserve">         </w:t>
      </w:r>
      <w:r>
        <w:rPr>
          <w:szCs w:val="28"/>
        </w:rPr>
        <w:t xml:space="preserve">     </w:t>
      </w:r>
      <w:r>
        <w:rPr>
          <w:rFonts w:hint="eastAsia"/>
          <w:szCs w:val="28"/>
        </w:rPr>
        <w:t>学号：</w:t>
      </w:r>
      <w:r>
        <w:rPr>
          <w:rFonts w:hint="eastAsia"/>
          <w:szCs w:val="28"/>
          <w:lang w:val="en-US" w:eastAsia="zh-CN"/>
        </w:rPr>
        <w:t>U202141863</w:t>
      </w:r>
      <w:r>
        <w:rPr>
          <w:rFonts w:hint="eastAsia"/>
          <w:szCs w:val="28"/>
        </w:rPr>
        <w:t xml:space="preserve">     实验日期：   </w:t>
      </w:r>
      <w:r>
        <w:rPr>
          <w:szCs w:val="28"/>
        </w:rPr>
        <w:t xml:space="preserve"> </w:t>
      </w:r>
      <w:r>
        <w:rPr>
          <w:rFonts w:hint="eastAsia"/>
          <w:szCs w:val="28"/>
          <w:lang w:val="en-US" w:eastAsia="zh-CN"/>
        </w:rPr>
        <w:t>2023</w:t>
      </w:r>
      <w:r>
        <w:rPr>
          <w:szCs w:val="28"/>
        </w:rPr>
        <w:t>年</w:t>
      </w:r>
      <w:r>
        <w:rPr>
          <w:rFonts w:hint="eastAsia"/>
          <w:szCs w:val="28"/>
        </w:rPr>
        <w:t xml:space="preserve">  </w:t>
      </w:r>
      <w:r>
        <w:rPr>
          <w:rFonts w:hint="eastAsia"/>
          <w:szCs w:val="28"/>
          <w:lang w:val="en-US" w:eastAsia="zh-CN"/>
        </w:rPr>
        <w:t>11</w:t>
      </w:r>
      <w:r>
        <w:rPr>
          <w:rFonts w:hint="eastAsia"/>
          <w:szCs w:val="28"/>
        </w:rPr>
        <w:t xml:space="preserve"> 月 </w:t>
      </w:r>
      <w:r>
        <w:rPr>
          <w:rFonts w:hint="eastAsia"/>
          <w:szCs w:val="28"/>
          <w:lang w:val="en-US" w:eastAsia="zh-CN"/>
        </w:rPr>
        <w:t>30</w:t>
      </w:r>
      <w:r>
        <w:rPr>
          <w:szCs w:val="28"/>
        </w:rPr>
        <w:t xml:space="preserve"> </w:t>
      </w:r>
      <w:r>
        <w:rPr>
          <w:rFonts w:hint="eastAsia"/>
          <w:szCs w:val="28"/>
        </w:rPr>
        <w:t xml:space="preserve">日  </w:t>
      </w:r>
    </w:p>
    <w:p>
      <w:pPr>
        <w:spacing w:before="312" w:beforeLines="100" w:line="360" w:lineRule="auto"/>
        <w:rPr>
          <w:b/>
          <w:sz w:val="24"/>
          <w:szCs w:val="28"/>
          <w:u w:val="single"/>
        </w:rPr>
      </w:pPr>
      <w:r>
        <w:rPr>
          <w:rFonts w:hint="eastAsia"/>
          <w:b/>
          <w:sz w:val="24"/>
          <w:szCs w:val="28"/>
        </w:rPr>
        <w:t>实验名称：</w:t>
      </w:r>
    </w:p>
    <w:p>
      <w:pPr>
        <w:spacing w:line="360" w:lineRule="auto"/>
        <w:ind w:firstLine="420" w:firstLineChars="200"/>
        <w:rPr>
          <w:rFonts w:hint="default" w:eastAsiaTheme="minorEastAsia"/>
          <w:b/>
          <w:sz w:val="24"/>
          <w:szCs w:val="28"/>
          <w:lang w:val="en-US" w:eastAsia="zh-CN"/>
        </w:rPr>
      </w:pPr>
      <w:r>
        <w:rPr>
          <w:rFonts w:hint="eastAsia"/>
          <w:sz w:val="21"/>
          <w:szCs w:val="21"/>
          <w:lang w:val="en-US" w:eastAsia="zh-CN"/>
        </w:rPr>
        <w:t>实验一：交换机的基本操作</w:t>
      </w:r>
    </w:p>
    <w:p>
      <w:pPr>
        <w:spacing w:line="360" w:lineRule="auto"/>
        <w:rPr>
          <w:b/>
          <w:sz w:val="24"/>
          <w:szCs w:val="28"/>
        </w:rPr>
      </w:pPr>
      <w:r>
        <w:rPr>
          <w:rFonts w:hint="eastAsia"/>
          <w:b/>
          <w:sz w:val="24"/>
          <w:szCs w:val="28"/>
        </w:rPr>
        <w:t>实验目的：</w:t>
      </w:r>
    </w:p>
    <w:p>
      <w:pPr>
        <w:spacing w:line="360" w:lineRule="auto"/>
        <w:ind w:firstLine="420" w:firstLineChars="200"/>
        <w:rPr>
          <w:rFonts w:hint="default"/>
          <w:sz w:val="21"/>
          <w:szCs w:val="21"/>
          <w:lang w:val="en-US" w:eastAsia="zh-CN"/>
        </w:rPr>
      </w:pPr>
      <w:r>
        <w:rPr>
          <w:rFonts w:hint="eastAsia"/>
          <w:sz w:val="21"/>
          <w:szCs w:val="21"/>
          <w:lang w:val="en-US" w:eastAsia="zh-CN"/>
        </w:rPr>
        <w:t>（1）了解交换机配置的方法</w:t>
      </w:r>
    </w:p>
    <w:p>
      <w:pPr>
        <w:spacing w:line="360" w:lineRule="auto"/>
        <w:ind w:firstLine="420" w:firstLineChars="200"/>
        <w:rPr>
          <w:rFonts w:hint="default"/>
          <w:sz w:val="21"/>
          <w:szCs w:val="21"/>
          <w:lang w:val="en-US" w:eastAsia="zh-CN"/>
        </w:rPr>
      </w:pPr>
      <w:r>
        <w:rPr>
          <w:rFonts w:hint="eastAsia"/>
          <w:sz w:val="21"/>
          <w:szCs w:val="21"/>
          <w:lang w:val="en-US" w:eastAsia="zh-CN"/>
        </w:rPr>
        <w:t>（2）掌握CLI配置环境</w:t>
      </w:r>
    </w:p>
    <w:p>
      <w:pPr>
        <w:spacing w:line="360" w:lineRule="auto"/>
        <w:ind w:firstLine="420" w:firstLineChars="200"/>
        <w:rPr>
          <w:rFonts w:hint="eastAsia"/>
          <w:sz w:val="21"/>
          <w:szCs w:val="21"/>
          <w:lang w:val="en-US" w:eastAsia="zh-CN"/>
        </w:rPr>
      </w:pPr>
      <w:r>
        <w:rPr>
          <w:rFonts w:hint="eastAsia"/>
          <w:sz w:val="21"/>
          <w:szCs w:val="21"/>
          <w:lang w:val="en-US" w:eastAsia="zh-CN"/>
        </w:rPr>
        <w:t>（3）掌握交换机的基本配置</w:t>
      </w:r>
    </w:p>
    <w:p>
      <w:pPr>
        <w:spacing w:line="360" w:lineRule="auto"/>
        <w:ind w:firstLine="420" w:firstLineChars="200"/>
        <w:rPr>
          <w:rFonts w:hint="default"/>
          <w:sz w:val="21"/>
          <w:szCs w:val="21"/>
          <w:lang w:val="en-US" w:eastAsia="zh-CN"/>
        </w:rPr>
      </w:pPr>
      <w:r>
        <w:rPr>
          <w:rFonts w:hint="eastAsia"/>
          <w:sz w:val="21"/>
          <w:szCs w:val="21"/>
          <w:lang w:val="en-US" w:eastAsia="zh-CN"/>
        </w:rPr>
        <w:t>另外，受限于报告篇幅，对报告中部分图片进行裁剪，不影响结果展示。</w:t>
      </w:r>
    </w:p>
    <w:p>
      <w:pPr>
        <w:spacing w:line="360" w:lineRule="auto"/>
        <w:rPr>
          <w:b/>
          <w:sz w:val="24"/>
          <w:szCs w:val="28"/>
        </w:rPr>
      </w:pPr>
      <w:r>
        <w:rPr>
          <w:rFonts w:hint="eastAsia"/>
          <w:b/>
          <w:sz w:val="24"/>
          <w:szCs w:val="28"/>
        </w:rPr>
        <w:t>实验仪器：</w:t>
      </w:r>
    </w:p>
    <w:p>
      <w:pPr>
        <w:spacing w:line="360" w:lineRule="auto"/>
        <w:ind w:firstLine="420" w:firstLineChars="200"/>
        <w:rPr>
          <w:sz w:val="24"/>
          <w:szCs w:val="28"/>
        </w:rPr>
      </w:pPr>
      <w:r>
        <w:rPr>
          <w:rFonts w:hint="eastAsia"/>
          <w:sz w:val="21"/>
          <w:szCs w:val="21"/>
          <w:lang w:val="en-US" w:eastAsia="zh-CN"/>
        </w:rPr>
        <w:t>交换机1台、主机1台</w:t>
      </w:r>
    </w:p>
    <w:p>
      <w:pPr>
        <w:spacing w:line="360" w:lineRule="auto"/>
        <w:rPr>
          <w:b/>
          <w:sz w:val="24"/>
          <w:szCs w:val="28"/>
        </w:rPr>
      </w:pPr>
      <w:r>
        <w:rPr>
          <w:rFonts w:hint="eastAsia"/>
          <w:b/>
          <w:sz w:val="24"/>
          <w:szCs w:val="28"/>
        </w:rPr>
        <w:t>实验原理：</w:t>
      </w:r>
    </w:p>
    <w:p>
      <w:pPr>
        <w:spacing w:line="360" w:lineRule="auto"/>
        <w:ind w:firstLine="420" w:firstLineChars="200"/>
        <w:rPr>
          <w:rFonts w:hint="default"/>
          <w:sz w:val="21"/>
          <w:szCs w:val="21"/>
          <w:lang w:val="en-US" w:eastAsia="zh-CN"/>
        </w:rPr>
      </w:pPr>
      <w:r>
        <w:rPr>
          <w:rFonts w:hint="eastAsia"/>
          <w:sz w:val="21"/>
          <w:szCs w:val="21"/>
          <w:lang w:val="en-US" w:eastAsia="zh-CN"/>
        </w:rPr>
        <w:t>交换机工作在数据链路层的网络连接设备，基本功能是在多个计算机或网段之间交换数据。交换机内部的CPU会在每个端口成功连接时，通过将MAC地址和端口对应，形成一张MAC表。交换机在数据链路层进行数据转发时，根据数据包的 MAC地址决定数据转发的端口，而不是简单的向所有的端口进行转发，因此，交换机可用于划分数据链路层广播，即冲突域；但它不能划分网络层广播，即广播域。具体来说，当交换机接收到一个数据帧时，它首先会记录数据帧的源端口和源MAC地址的映射，然后将数据帧的目的MAC地址与系统内部的动态查找表进行比较，并根据比较结果将数据包发送给相应的目的端口。若数据包的目的 MAC 层地址不在查找表中，则将包广播到每个端口。</w:t>
      </w:r>
    </w:p>
    <w:p>
      <w:pPr>
        <w:spacing w:line="360" w:lineRule="auto"/>
        <w:ind w:firstLine="420" w:firstLineChars="200"/>
        <w:rPr>
          <w:rFonts w:hint="eastAsia"/>
          <w:sz w:val="21"/>
          <w:szCs w:val="21"/>
          <w:lang w:val="en-US" w:eastAsia="zh-CN"/>
        </w:rPr>
      </w:pPr>
      <w:r>
        <w:rPr>
          <w:rFonts w:hint="eastAsia"/>
          <w:sz w:val="21"/>
          <w:szCs w:val="21"/>
          <w:lang w:val="en-US" w:eastAsia="zh-CN"/>
        </w:rPr>
        <w:t>基于Cisco互连网操作系统对交换机进行配置，以CLI的形式对交换机进行配置和管理。基本网络拓扑结构如下：</w:t>
      </w:r>
    </w:p>
    <w:p>
      <w:pPr>
        <w:spacing w:line="360" w:lineRule="auto"/>
        <w:jc w:val="center"/>
        <w:rPr>
          <w:sz w:val="24"/>
          <w:szCs w:val="28"/>
        </w:rPr>
      </w:pPr>
      <w:r>
        <w:drawing>
          <wp:inline distT="0" distB="0" distL="114300" distR="114300">
            <wp:extent cx="2762250" cy="1038225"/>
            <wp:effectExtent l="0" t="0" r="0" b="952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
                    <a:stretch>
                      <a:fillRect/>
                    </a:stretch>
                  </pic:blipFill>
                  <pic:spPr>
                    <a:xfrm>
                      <a:off x="0" y="0"/>
                      <a:ext cx="2762250" cy="1038225"/>
                    </a:xfrm>
                    <a:prstGeom prst="rect">
                      <a:avLst/>
                    </a:prstGeom>
                    <a:noFill/>
                    <a:ln>
                      <a:noFill/>
                    </a:ln>
                  </pic:spPr>
                </pic:pic>
              </a:graphicData>
            </a:graphic>
          </wp:inline>
        </w:drawing>
      </w:r>
    </w:p>
    <w:p>
      <w:pPr>
        <w:spacing w:line="360" w:lineRule="auto"/>
        <w:rPr>
          <w:rFonts w:hint="eastAsia" w:eastAsiaTheme="minorEastAsia"/>
          <w:sz w:val="24"/>
          <w:szCs w:val="28"/>
          <w:lang w:eastAsia="zh-CN"/>
        </w:rPr>
      </w:pPr>
      <w:r>
        <w:rPr>
          <w:rFonts w:hint="eastAsia"/>
          <w:b/>
          <w:sz w:val="24"/>
          <w:szCs w:val="28"/>
        </w:rPr>
        <w:t>实验内容与步骤：</w:t>
      </w:r>
    </w:p>
    <w:p>
      <w:pPr>
        <w:spacing w:line="360" w:lineRule="auto"/>
        <w:rPr>
          <w:rFonts w:hint="eastAsia"/>
          <w:b/>
          <w:bCs/>
          <w:sz w:val="21"/>
          <w:szCs w:val="21"/>
          <w:lang w:val="en-US" w:eastAsia="zh-CN"/>
        </w:rPr>
      </w:pPr>
      <w:r>
        <w:rPr>
          <w:rFonts w:hint="eastAsia"/>
          <w:b/>
          <w:bCs/>
          <w:sz w:val="21"/>
          <w:szCs w:val="21"/>
          <w:lang w:val="en-US" w:eastAsia="zh-CN"/>
        </w:rPr>
        <w:t>（一）基本操作部分</w:t>
      </w:r>
    </w:p>
    <w:p>
      <w:pPr>
        <w:spacing w:line="360" w:lineRule="auto"/>
        <w:rPr>
          <w:rFonts w:hint="default"/>
          <w:sz w:val="21"/>
          <w:szCs w:val="21"/>
          <w:lang w:val="en-US" w:eastAsia="zh-CN"/>
        </w:rPr>
      </w:pPr>
      <w:r>
        <w:rPr>
          <w:rFonts w:hint="eastAsia"/>
          <w:sz w:val="21"/>
          <w:szCs w:val="21"/>
          <w:lang w:val="en-US" w:eastAsia="zh-CN"/>
        </w:rPr>
        <w:t>（1）查看设备选型并登录</w:t>
      </w:r>
    </w:p>
    <w:p>
      <w:pPr>
        <w:spacing w:line="360" w:lineRule="auto"/>
        <w:ind w:firstLine="420" w:firstLineChars="200"/>
        <w:rPr>
          <w:rFonts w:hint="default"/>
          <w:sz w:val="21"/>
          <w:szCs w:val="21"/>
          <w:lang w:val="en-US" w:eastAsia="zh-CN"/>
        </w:rPr>
      </w:pPr>
      <w:r>
        <w:rPr>
          <w:rFonts w:hint="eastAsia"/>
          <w:sz w:val="21"/>
          <w:szCs w:val="21"/>
          <w:lang w:val="en-US" w:eastAsia="zh-CN"/>
        </w:rPr>
        <w:t>通过实验室的计算机登陆实验平台，看到本小组的设备，其中有路由器、二层交换机、三层交换机。这里我选择12T-S2928-1，即第十二组的第一台二层交换机。</w:t>
      </w:r>
    </w:p>
    <w:p>
      <w:pPr>
        <w:spacing w:line="360" w:lineRule="auto"/>
      </w:pPr>
      <w:r>
        <w:drawing>
          <wp:inline distT="0" distB="0" distL="114300" distR="114300">
            <wp:extent cx="5271135" cy="3173730"/>
            <wp:effectExtent l="0" t="0" r="57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1135" cy="3173730"/>
                    </a:xfrm>
                    <a:prstGeom prst="rect">
                      <a:avLst/>
                    </a:prstGeom>
                    <a:noFill/>
                    <a:ln>
                      <a:noFill/>
                    </a:ln>
                  </pic:spPr>
                </pic:pic>
              </a:graphicData>
            </a:graphic>
          </wp:inline>
        </w:drawing>
      </w:r>
    </w:p>
    <w:p>
      <w:pPr>
        <w:spacing w:line="360" w:lineRule="auto"/>
        <w:rPr>
          <w:rFonts w:hint="default"/>
          <w:sz w:val="21"/>
          <w:szCs w:val="21"/>
          <w:lang w:val="en-US" w:eastAsia="zh-CN"/>
        </w:rPr>
      </w:pPr>
      <w:r>
        <w:rPr>
          <w:rFonts w:hint="eastAsia"/>
          <w:sz w:val="21"/>
          <w:szCs w:val="21"/>
          <w:lang w:val="en-US" w:eastAsia="zh-CN"/>
        </w:rPr>
        <w:t>（2）熟悉交换机的配置模式，登陆进入所选择的交换机，然后开始配置</w:t>
      </w:r>
    </w:p>
    <w:p>
      <w:pPr>
        <w:spacing w:line="360" w:lineRule="auto"/>
        <w:rPr>
          <w:rFonts w:hint="default"/>
          <w:sz w:val="21"/>
          <w:szCs w:val="21"/>
          <w:lang w:val="en-US" w:eastAsia="zh-CN"/>
        </w:rPr>
      </w:pPr>
      <w:r>
        <w:rPr>
          <w:rFonts w:hint="eastAsia"/>
          <w:sz w:val="21"/>
          <w:szCs w:val="21"/>
          <w:lang w:val="en-US" w:eastAsia="zh-CN"/>
        </w:rPr>
        <w:t>a、通过enable进入特权模式</w:t>
      </w:r>
    </w:p>
    <w:p>
      <w:pPr>
        <w:spacing w:line="360" w:lineRule="auto"/>
        <w:rPr>
          <w:rFonts w:hint="default"/>
          <w:sz w:val="21"/>
          <w:szCs w:val="21"/>
          <w:lang w:val="en-US" w:eastAsia="zh-CN"/>
        </w:rPr>
      </w:pPr>
      <w:r>
        <w:rPr>
          <w:rFonts w:hint="eastAsia"/>
          <w:sz w:val="21"/>
          <w:szCs w:val="21"/>
          <w:lang w:val="en-US" w:eastAsia="zh-CN"/>
        </w:rPr>
        <w:t xml:space="preserve">b、通过configure terminal进入全局配置模式 </w:t>
      </w:r>
    </w:p>
    <w:p>
      <w:pPr>
        <w:spacing w:line="360" w:lineRule="auto"/>
        <w:rPr>
          <w:rFonts w:hint="default"/>
          <w:sz w:val="21"/>
          <w:szCs w:val="21"/>
          <w:lang w:val="en-US" w:eastAsia="zh-CN"/>
        </w:rPr>
      </w:pPr>
      <w:r>
        <w:rPr>
          <w:rFonts w:hint="eastAsia"/>
          <w:sz w:val="21"/>
          <w:szCs w:val="21"/>
          <w:lang w:val="en-US" w:eastAsia="zh-CN"/>
        </w:rPr>
        <w:t>c、通过interface Gigabitethernet 0/5进入交换机f0/5的接口模式</w:t>
      </w:r>
    </w:p>
    <w:p>
      <w:pPr>
        <w:spacing w:line="360" w:lineRule="auto"/>
        <w:rPr>
          <w:rFonts w:hint="default"/>
          <w:sz w:val="21"/>
          <w:szCs w:val="21"/>
          <w:lang w:val="en-US" w:eastAsia="zh-CN"/>
        </w:rPr>
      </w:pPr>
      <w:r>
        <w:rPr>
          <w:rFonts w:hint="eastAsia"/>
          <w:sz w:val="21"/>
          <w:szCs w:val="21"/>
          <w:lang w:val="en-US" w:eastAsia="zh-CN"/>
        </w:rPr>
        <w:t>d、通过exit返回上一级操作模式</w:t>
      </w:r>
    </w:p>
    <w:p>
      <w:pPr>
        <w:spacing w:line="360" w:lineRule="auto"/>
        <w:rPr>
          <w:rFonts w:hint="default"/>
          <w:sz w:val="21"/>
          <w:szCs w:val="21"/>
          <w:lang w:val="en-US" w:eastAsia="zh-CN"/>
        </w:rPr>
      </w:pPr>
      <w:r>
        <w:rPr>
          <w:rFonts w:hint="eastAsia"/>
          <w:sz w:val="21"/>
          <w:szCs w:val="21"/>
          <w:lang w:val="en-US" w:eastAsia="zh-CN"/>
        </w:rPr>
        <w:t>e、通过end直接退回到特权模式</w:t>
      </w:r>
    </w:p>
    <w:p>
      <w:pPr>
        <w:spacing w:line="360" w:lineRule="auto"/>
        <w:ind w:firstLine="420" w:firstLineChars="200"/>
      </w:pPr>
      <w:r>
        <w:rPr>
          <w:rFonts w:hint="eastAsia"/>
          <w:sz w:val="21"/>
          <w:szCs w:val="21"/>
          <w:lang w:val="en-US" w:eastAsia="zh-CN"/>
        </w:rPr>
        <w:t>本环节主要测试了上述指令，熟悉了交换机的配置模式，部分中间截图如下：</w:t>
      </w:r>
    </w:p>
    <w:p>
      <w:pPr>
        <w:spacing w:line="360" w:lineRule="auto"/>
        <w:rPr>
          <w:rFonts w:hint="default"/>
          <w:sz w:val="21"/>
          <w:szCs w:val="21"/>
          <w:lang w:val="en-US" w:eastAsia="zh-CN"/>
        </w:rPr>
      </w:pPr>
      <w:r>
        <w:drawing>
          <wp:inline distT="0" distB="0" distL="114300" distR="114300">
            <wp:extent cx="5273040" cy="1517015"/>
            <wp:effectExtent l="0" t="0" r="381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rcRect b="43960"/>
                    <a:stretch>
                      <a:fillRect/>
                    </a:stretch>
                  </pic:blipFill>
                  <pic:spPr>
                    <a:xfrm>
                      <a:off x="0" y="0"/>
                      <a:ext cx="5273040" cy="1517015"/>
                    </a:xfrm>
                    <a:prstGeom prst="rect">
                      <a:avLst/>
                    </a:prstGeom>
                    <a:noFill/>
                    <a:ln>
                      <a:noFill/>
                    </a:ln>
                  </pic:spPr>
                </pic:pic>
              </a:graphicData>
            </a:graphic>
          </wp:inline>
        </w:drawing>
      </w:r>
      <w:r>
        <w:rPr>
          <w:rFonts w:hint="eastAsia"/>
          <w:sz w:val="21"/>
          <w:szCs w:val="21"/>
          <w:lang w:val="en-US" w:eastAsia="zh-CN"/>
        </w:rPr>
        <w:t>（3）命令行快捷指令</w:t>
      </w:r>
    </w:p>
    <w:p>
      <w:pPr>
        <w:spacing w:line="360" w:lineRule="auto"/>
        <w:rPr>
          <w:rFonts w:hint="eastAsia"/>
          <w:sz w:val="21"/>
          <w:szCs w:val="21"/>
          <w:lang w:val="en-US" w:eastAsia="zh-CN"/>
        </w:rPr>
      </w:pPr>
      <w:r>
        <w:rPr>
          <w:rFonts w:hint="eastAsia"/>
          <w:sz w:val="21"/>
          <w:szCs w:val="21"/>
          <w:lang w:val="en-US" w:eastAsia="zh-CN"/>
        </w:rPr>
        <w:t>a、通过？查看当前模式下所有可执行的命令</w:t>
      </w:r>
    </w:p>
    <w:p>
      <w:pPr>
        <w:spacing w:line="360" w:lineRule="auto"/>
      </w:pPr>
      <w:r>
        <w:drawing>
          <wp:inline distT="0" distB="0" distL="114300" distR="114300">
            <wp:extent cx="5273040" cy="1481455"/>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rcRect b="45273"/>
                    <a:stretch>
                      <a:fillRect/>
                    </a:stretch>
                  </pic:blipFill>
                  <pic:spPr>
                    <a:xfrm>
                      <a:off x="0" y="0"/>
                      <a:ext cx="5273040" cy="1481455"/>
                    </a:xfrm>
                    <a:prstGeom prst="rect">
                      <a:avLst/>
                    </a:prstGeom>
                    <a:noFill/>
                    <a:ln>
                      <a:noFill/>
                    </a:ln>
                  </pic:spPr>
                </pic:pic>
              </a:graphicData>
            </a:graphic>
          </wp:inline>
        </w:drawing>
      </w:r>
    </w:p>
    <w:p>
      <w:pPr>
        <w:spacing w:line="360" w:lineRule="auto"/>
        <w:rPr>
          <w:rFonts w:hint="eastAsia"/>
          <w:sz w:val="21"/>
          <w:szCs w:val="21"/>
          <w:lang w:val="en-US" w:eastAsia="zh-CN"/>
        </w:rPr>
      </w:pPr>
      <w:r>
        <w:rPr>
          <w:rFonts w:hint="eastAsia"/>
          <w:sz w:val="21"/>
          <w:szCs w:val="21"/>
          <w:lang w:val="en-US" w:eastAsia="zh-CN"/>
        </w:rPr>
        <w:t>b、通过d？查看当前模式下所有d开头的命令</w:t>
      </w:r>
    </w:p>
    <w:p>
      <w:pPr>
        <w:spacing w:line="360" w:lineRule="auto"/>
      </w:pPr>
      <w:r>
        <w:drawing>
          <wp:inline distT="0" distB="0" distL="114300" distR="114300">
            <wp:extent cx="5273040" cy="688975"/>
            <wp:effectExtent l="0" t="0" r="3810"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rcRect b="74548"/>
                    <a:stretch>
                      <a:fillRect/>
                    </a:stretch>
                  </pic:blipFill>
                  <pic:spPr>
                    <a:xfrm>
                      <a:off x="0" y="0"/>
                      <a:ext cx="5273040" cy="688975"/>
                    </a:xfrm>
                    <a:prstGeom prst="rect">
                      <a:avLst/>
                    </a:prstGeom>
                    <a:noFill/>
                    <a:ln>
                      <a:noFill/>
                    </a:ln>
                  </pic:spPr>
                </pic:pic>
              </a:graphicData>
            </a:graphic>
          </wp:inline>
        </w:drawing>
      </w:r>
    </w:p>
    <w:p>
      <w:pPr>
        <w:spacing w:line="360" w:lineRule="auto"/>
        <w:rPr>
          <w:rFonts w:hint="default"/>
          <w:sz w:val="21"/>
          <w:szCs w:val="21"/>
          <w:lang w:val="en-US" w:eastAsia="zh-CN"/>
        </w:rPr>
      </w:pPr>
      <w:r>
        <w:rPr>
          <w:rFonts w:hint="eastAsia"/>
          <w:sz w:val="21"/>
          <w:szCs w:val="21"/>
          <w:lang w:val="en-US" w:eastAsia="zh-CN"/>
        </w:rPr>
        <w:t>c、通过命令简写conf ter进入全局配置模式</w:t>
      </w:r>
    </w:p>
    <w:p>
      <w:pPr>
        <w:spacing w:line="360" w:lineRule="auto"/>
      </w:pPr>
      <w:r>
        <w:drawing>
          <wp:inline distT="0" distB="0" distL="114300" distR="114300">
            <wp:extent cx="5273040" cy="2404745"/>
            <wp:effectExtent l="0" t="0" r="381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b="11166"/>
                    <a:stretch>
                      <a:fillRect/>
                    </a:stretch>
                  </pic:blipFill>
                  <pic:spPr>
                    <a:xfrm>
                      <a:off x="0" y="0"/>
                      <a:ext cx="5273040" cy="2404745"/>
                    </a:xfrm>
                    <a:prstGeom prst="rect">
                      <a:avLst/>
                    </a:prstGeom>
                    <a:noFill/>
                    <a:ln>
                      <a:noFill/>
                    </a:ln>
                  </pic:spPr>
                </pic:pic>
              </a:graphicData>
            </a:graphic>
          </wp:inline>
        </w:drawing>
      </w:r>
    </w:p>
    <w:p>
      <w:pPr>
        <w:spacing w:line="360" w:lineRule="auto"/>
        <w:rPr>
          <w:rFonts w:hint="eastAsia"/>
          <w:sz w:val="21"/>
          <w:szCs w:val="21"/>
          <w:lang w:val="en-US" w:eastAsia="zh-CN"/>
        </w:rPr>
      </w:pPr>
      <w:r>
        <w:rPr>
          <w:rFonts w:hint="eastAsia"/>
          <w:sz w:val="21"/>
          <w:szCs w:val="21"/>
          <w:lang w:val="en-US" w:eastAsia="zh-CN"/>
        </w:rPr>
        <w:t>d、通过conf+TAB补全成configure</w:t>
      </w:r>
    </w:p>
    <w:p>
      <w:pPr>
        <w:spacing w:line="360" w:lineRule="auto"/>
        <w:jc w:val="center"/>
      </w:pPr>
      <w:r>
        <w:drawing>
          <wp:inline distT="0" distB="0" distL="114300" distR="114300">
            <wp:extent cx="5039360" cy="2586990"/>
            <wp:effectExtent l="0" t="0" r="889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039360" cy="2586990"/>
                    </a:xfrm>
                    <a:prstGeom prst="rect">
                      <a:avLst/>
                    </a:prstGeom>
                    <a:noFill/>
                    <a:ln>
                      <a:noFill/>
                    </a:ln>
                  </pic:spPr>
                </pic:pic>
              </a:graphicData>
            </a:graphic>
          </wp:inline>
        </w:drawing>
      </w:r>
    </w:p>
    <w:p>
      <w:pPr>
        <w:spacing w:line="360" w:lineRule="auto"/>
        <w:rPr>
          <w:rFonts w:hint="default"/>
          <w:sz w:val="21"/>
          <w:szCs w:val="21"/>
          <w:lang w:val="en-US" w:eastAsia="zh-CN"/>
        </w:rPr>
      </w:pPr>
      <w:r>
        <w:rPr>
          <w:rFonts w:hint="eastAsia"/>
          <w:sz w:val="21"/>
          <w:szCs w:val="21"/>
          <w:lang w:val="en-US" w:eastAsia="zh-CN"/>
        </w:rPr>
        <w:t>e、通过hostname+name将设备名称修改为name（需要注意该操作在特权模式下进行），我这里修改为了SW_12_1，表示第十二组的第一个二层交换机。</w:t>
      </w:r>
    </w:p>
    <w:p>
      <w:pPr>
        <w:spacing w:line="360" w:lineRule="auto"/>
      </w:pPr>
      <w:r>
        <w:drawing>
          <wp:inline distT="0" distB="0" distL="114300" distR="114300">
            <wp:extent cx="5273040" cy="1305560"/>
            <wp:effectExtent l="0" t="0" r="381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rcRect t="51771"/>
                    <a:stretch>
                      <a:fillRect/>
                    </a:stretch>
                  </pic:blipFill>
                  <pic:spPr>
                    <a:xfrm>
                      <a:off x="0" y="0"/>
                      <a:ext cx="5273040" cy="1305560"/>
                    </a:xfrm>
                    <a:prstGeom prst="rect">
                      <a:avLst/>
                    </a:prstGeom>
                    <a:noFill/>
                    <a:ln>
                      <a:noFill/>
                    </a:ln>
                  </pic:spPr>
                </pic:pic>
              </a:graphicData>
            </a:graphic>
          </wp:inline>
        </w:drawing>
      </w:r>
    </w:p>
    <w:p>
      <w:pPr>
        <w:spacing w:line="360" w:lineRule="auto"/>
        <w:rPr>
          <w:rFonts w:hint="default"/>
          <w:sz w:val="21"/>
          <w:szCs w:val="21"/>
          <w:lang w:val="en-US" w:eastAsia="zh-CN"/>
        </w:rPr>
      </w:pPr>
      <w:r>
        <w:rPr>
          <w:rFonts w:hint="eastAsia"/>
          <w:sz w:val="21"/>
          <w:szCs w:val="21"/>
          <w:lang w:val="en-US" w:eastAsia="zh-CN"/>
        </w:rPr>
        <w:t>f、通过show version查看交换机版本信息</w:t>
      </w:r>
    </w:p>
    <w:p>
      <w:pPr>
        <w:spacing w:line="360" w:lineRule="auto"/>
      </w:pPr>
      <w:r>
        <w:drawing>
          <wp:inline distT="0" distB="0" distL="114300" distR="114300">
            <wp:extent cx="5273040" cy="1621155"/>
            <wp:effectExtent l="0" t="0" r="381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rcRect t="40113"/>
                    <a:stretch>
                      <a:fillRect/>
                    </a:stretch>
                  </pic:blipFill>
                  <pic:spPr>
                    <a:xfrm>
                      <a:off x="0" y="0"/>
                      <a:ext cx="5273040" cy="1621155"/>
                    </a:xfrm>
                    <a:prstGeom prst="rect">
                      <a:avLst/>
                    </a:prstGeom>
                    <a:noFill/>
                    <a:ln>
                      <a:noFill/>
                    </a:ln>
                  </pic:spPr>
                </pic:pic>
              </a:graphicData>
            </a:graphic>
          </wp:inline>
        </w:drawing>
      </w:r>
    </w:p>
    <w:p>
      <w:pPr>
        <w:spacing w:line="360" w:lineRule="auto"/>
        <w:rPr>
          <w:rFonts w:hint="default"/>
          <w:sz w:val="21"/>
          <w:szCs w:val="21"/>
          <w:lang w:val="en-US" w:eastAsia="zh-CN"/>
        </w:rPr>
      </w:pPr>
      <w:r>
        <w:rPr>
          <w:rFonts w:hint="eastAsia"/>
          <w:sz w:val="21"/>
          <w:szCs w:val="21"/>
          <w:lang w:val="en-US" w:eastAsia="zh-CN"/>
        </w:rPr>
        <w:t>g、通过show mac-address-table查看当前交换机的MAC地址表，通过show running-config查看当前生效的配置</w:t>
      </w:r>
    </w:p>
    <w:p>
      <w:pPr>
        <w:spacing w:line="360" w:lineRule="auto"/>
      </w:pPr>
      <w:r>
        <w:drawing>
          <wp:inline distT="0" distB="0" distL="114300" distR="114300">
            <wp:extent cx="5273040" cy="2707005"/>
            <wp:effectExtent l="0" t="0" r="3810" b="171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3040" cy="270700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（二）组建局域网，查看MAC表的生成过程</w:t>
      </w:r>
    </w:p>
    <w:p>
      <w:pPr>
        <w:spacing w:line="360" w:lineRule="auto"/>
        <w:ind w:firstLine="420" w:firstLineChars="200"/>
        <w:rPr>
          <w:rFonts w:hint="default"/>
          <w:sz w:val="21"/>
          <w:szCs w:val="21"/>
          <w:lang w:val="en-US" w:eastAsia="zh-CN"/>
        </w:rPr>
      </w:pPr>
      <w:r>
        <w:rPr>
          <w:rFonts w:hint="eastAsia"/>
          <w:sz w:val="21"/>
          <w:szCs w:val="21"/>
          <w:lang w:val="en-US" w:eastAsia="zh-CN"/>
        </w:rPr>
        <w:t>在这个过程中，搭建局域网的网络拓扑结构如下所示：</w:t>
      </w:r>
    </w:p>
    <w:p>
      <w:pPr>
        <w:spacing w:line="360" w:lineRule="auto"/>
        <w:jc w:val="center"/>
      </w:pPr>
      <w:r>
        <w:drawing>
          <wp:inline distT="0" distB="0" distL="114300" distR="114300">
            <wp:extent cx="3171825" cy="1828800"/>
            <wp:effectExtent l="0" t="0" r="952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5"/>
                    <a:stretch>
                      <a:fillRect/>
                    </a:stretch>
                  </pic:blipFill>
                  <pic:spPr>
                    <a:xfrm>
                      <a:off x="0" y="0"/>
                      <a:ext cx="3171825" cy="1828800"/>
                    </a:xfrm>
                    <a:prstGeom prst="rect">
                      <a:avLst/>
                    </a:prstGeom>
                    <a:noFill/>
                    <a:ln>
                      <a:noFill/>
                    </a:ln>
                  </pic:spPr>
                </pic:pic>
              </a:graphicData>
            </a:graphic>
          </wp:inline>
        </w:drawing>
      </w:r>
    </w:p>
    <w:p>
      <w:pPr>
        <w:spacing w:line="360" w:lineRule="auto"/>
        <w:rPr>
          <w:rFonts w:hint="default"/>
          <w:lang w:val="en-US" w:eastAsia="zh-CN"/>
        </w:rPr>
      </w:pPr>
      <w:r>
        <w:rPr>
          <w:rFonts w:hint="eastAsia"/>
          <w:sz w:val="21"/>
          <w:szCs w:val="21"/>
          <w:lang w:val="en-US" w:eastAsia="zh-CN"/>
        </w:rPr>
        <w:t>（1）配置“网络时延”网卡地址，采用静态地址，在网络-属性下进行设置，设置完毕后通过cmd命令ipconfig查看。</w:t>
      </w:r>
    </w:p>
    <w:p>
      <w:pPr>
        <w:spacing w:line="360" w:lineRule="auto"/>
        <w:rPr>
          <w:rFonts w:hint="eastAsia"/>
          <w:lang w:val="en-US" w:eastAsia="zh-CN"/>
        </w:rPr>
      </w:pPr>
      <w:r>
        <w:drawing>
          <wp:inline distT="0" distB="0" distL="114300" distR="114300">
            <wp:extent cx="2132965" cy="2420620"/>
            <wp:effectExtent l="0" t="0" r="635"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2132965" cy="2420620"/>
                    </a:xfrm>
                    <a:prstGeom prst="rect">
                      <a:avLst/>
                    </a:prstGeom>
                    <a:noFill/>
                    <a:ln>
                      <a:noFill/>
                    </a:ln>
                  </pic:spPr>
                </pic:pic>
              </a:graphicData>
            </a:graphic>
          </wp:inline>
        </w:drawing>
      </w:r>
      <w:r>
        <w:drawing>
          <wp:inline distT="0" distB="0" distL="114300" distR="114300">
            <wp:extent cx="3009265" cy="2421890"/>
            <wp:effectExtent l="0" t="0" r="635" b="165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rcRect t="23" r="36724"/>
                    <a:stretch>
                      <a:fillRect/>
                    </a:stretch>
                  </pic:blipFill>
                  <pic:spPr>
                    <a:xfrm>
                      <a:off x="0" y="0"/>
                      <a:ext cx="3009265" cy="2421890"/>
                    </a:xfrm>
                    <a:prstGeom prst="rect">
                      <a:avLst/>
                    </a:prstGeom>
                    <a:noFill/>
                    <a:ln>
                      <a:noFill/>
                    </a:ln>
                  </pic:spPr>
                </pic:pic>
              </a:graphicData>
            </a:graphic>
          </wp:inline>
        </w:drawing>
      </w:r>
    </w:p>
    <w:p>
      <w:pPr>
        <w:spacing w:line="360" w:lineRule="auto"/>
        <w:rPr>
          <w:rFonts w:hint="default"/>
          <w:sz w:val="21"/>
          <w:szCs w:val="21"/>
          <w:lang w:val="en-US" w:eastAsia="zh-CN"/>
        </w:rPr>
      </w:pPr>
      <w:r>
        <w:rPr>
          <w:rFonts w:hint="eastAsia"/>
          <w:sz w:val="21"/>
          <w:szCs w:val="21"/>
          <w:lang w:val="en-US" w:eastAsia="zh-CN"/>
        </w:rPr>
        <w:t>（2）将两台PC与一台交换机相连</w:t>
      </w:r>
    </w:p>
    <w:p>
      <w:pPr>
        <w:spacing w:line="360" w:lineRule="auto"/>
        <w:rPr>
          <w:rFonts w:hint="default" w:eastAsiaTheme="minorEastAsia"/>
          <w:lang w:val="en-US" w:eastAsia="zh-CN"/>
        </w:rPr>
      </w:pPr>
      <w:r>
        <w:rPr>
          <w:rFonts w:hint="eastAsia"/>
          <w:lang w:val="en-US" w:eastAsia="zh-CN"/>
        </w:rPr>
        <w:t>a、通过clear mac-address-table命令清除MAC表内容</w:t>
      </w:r>
    </w:p>
    <w:p>
      <w:pPr>
        <w:spacing w:line="360" w:lineRule="auto"/>
        <w:rPr>
          <w:rFonts w:hint="default" w:eastAsiaTheme="minorEastAsia"/>
          <w:lang w:val="en-US" w:eastAsia="zh-CN"/>
        </w:rPr>
      </w:pPr>
      <w:r>
        <w:rPr>
          <w:rFonts w:hint="eastAsia"/>
          <w:lang w:val="en-US" w:eastAsia="zh-CN"/>
        </w:rPr>
        <w:t>b、通过show mac-address-table命令查看MAC表为空</w:t>
      </w:r>
    </w:p>
    <w:p>
      <w:pPr>
        <w:spacing w:line="360" w:lineRule="auto"/>
        <w:rPr>
          <w:rFonts w:hint="default" w:eastAsiaTheme="minorEastAsia"/>
          <w:lang w:val="en-US" w:eastAsia="zh-CN"/>
        </w:rPr>
      </w:pPr>
      <w:r>
        <w:rPr>
          <w:rFonts w:hint="eastAsia"/>
          <w:lang w:val="en-US" w:eastAsia="zh-CN"/>
        </w:rPr>
        <w:t>（3）PC1 ping PC2</w:t>
      </w:r>
    </w:p>
    <w:p>
      <w:pPr>
        <w:spacing w:line="360" w:lineRule="auto"/>
      </w:pPr>
      <w:r>
        <w:rPr>
          <w:rFonts w:hint="eastAsia"/>
          <w:lang w:val="en-US" w:eastAsia="zh-CN"/>
        </w:rPr>
        <w:t>（4）再次过show mac-address-table命令查看MAC表内容如下：</w:t>
      </w:r>
    </w:p>
    <w:p>
      <w:pPr>
        <w:spacing w:line="360" w:lineRule="auto"/>
      </w:pPr>
      <w:r>
        <w:drawing>
          <wp:inline distT="0" distB="0" distL="114300" distR="114300">
            <wp:extent cx="5273040" cy="1794510"/>
            <wp:effectExtent l="0" t="0" r="381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rcRect b="33709"/>
                    <a:stretch>
                      <a:fillRect/>
                    </a:stretch>
                  </pic:blipFill>
                  <pic:spPr>
                    <a:xfrm>
                      <a:off x="0" y="0"/>
                      <a:ext cx="5273040" cy="1794510"/>
                    </a:xfrm>
                    <a:prstGeom prst="rect">
                      <a:avLst/>
                    </a:prstGeom>
                    <a:noFill/>
                    <a:ln>
                      <a:noFill/>
                    </a:ln>
                  </pic:spPr>
                </pic:pic>
              </a:graphicData>
            </a:graphic>
          </wp:inline>
        </w:drawing>
      </w:r>
    </w:p>
    <w:p>
      <w:pPr>
        <w:spacing w:line="360" w:lineRule="auto"/>
        <w:ind w:firstLine="420" w:firstLineChars="200"/>
        <w:rPr>
          <w:rFonts w:hint="default"/>
          <w:lang w:val="en-US" w:eastAsia="zh-CN"/>
        </w:rPr>
      </w:pPr>
      <w:r>
        <w:rPr>
          <w:rFonts w:hint="eastAsia"/>
          <w:lang w:val="en-US" w:eastAsia="zh-CN"/>
        </w:rPr>
        <w:t>PC1 发出的报文，首先到达交换机，交换机从数据帧的源地址学习，完成 F0/1-MAC1 的映射，PC2 回复的报文，到达交换机后，交换机完成 F0/2-MAC2 的映射。在报告后续的总结中会对其进行分析。</w:t>
      </w:r>
    </w:p>
    <w:p>
      <w:pPr>
        <w:spacing w:line="360" w:lineRule="auto"/>
        <w:rPr>
          <w:rFonts w:hint="default"/>
          <w:sz w:val="21"/>
          <w:szCs w:val="21"/>
          <w:lang w:val="en-US" w:eastAsia="zh-CN"/>
        </w:rPr>
      </w:pPr>
      <w:r>
        <w:rPr>
          <w:rFonts w:hint="eastAsia"/>
          <w:sz w:val="21"/>
          <w:szCs w:val="21"/>
          <w:lang w:val="en-US" w:eastAsia="zh-CN"/>
        </w:rPr>
        <w:t>（5）Wireshark抓包分析</w:t>
      </w:r>
    </w:p>
    <w:p>
      <w:pPr>
        <w:spacing w:line="360" w:lineRule="auto"/>
        <w:ind w:firstLine="420" w:firstLineChars="200"/>
        <w:rPr>
          <w:rFonts w:hint="eastAsia"/>
          <w:lang w:val="en-US" w:eastAsia="zh-CN"/>
        </w:rPr>
      </w:pPr>
      <w:r>
        <w:rPr>
          <w:rFonts w:hint="eastAsia"/>
          <w:lang w:val="en-US" w:eastAsia="zh-CN"/>
        </w:rPr>
        <w:t>在wireshark软件下，修改捕获网卡，选择“网络实验”，然后准备进行两次抓包。</w:t>
      </w:r>
    </w:p>
    <w:p>
      <w:pPr>
        <w:spacing w:line="360" w:lineRule="auto"/>
        <w:jc w:val="center"/>
      </w:pPr>
      <w:r>
        <w:drawing>
          <wp:inline distT="0" distB="0" distL="114300" distR="114300">
            <wp:extent cx="5092700" cy="2525395"/>
            <wp:effectExtent l="0" t="0" r="1270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092700" cy="2525395"/>
                    </a:xfrm>
                    <a:prstGeom prst="rect">
                      <a:avLst/>
                    </a:prstGeom>
                    <a:noFill/>
                    <a:ln>
                      <a:noFill/>
                    </a:ln>
                  </pic:spPr>
                </pic:pic>
              </a:graphicData>
            </a:graphic>
          </wp:inline>
        </w:drawing>
      </w:r>
    </w:p>
    <w:p>
      <w:pPr>
        <w:spacing w:line="360" w:lineRule="auto"/>
      </w:pPr>
      <w:r>
        <w:rPr>
          <w:rFonts w:hint="eastAsia"/>
          <w:sz w:val="21"/>
          <w:szCs w:val="21"/>
          <w:lang w:val="en-US" w:eastAsia="zh-CN"/>
        </w:rPr>
        <w:t>a、第一次抓包时，直接启动抓包，在抓包期间执行PC1 ping PC2的操作，停止抓包得到如下的ICMP报文。</w:t>
      </w:r>
    </w:p>
    <w:p>
      <w:pPr>
        <w:spacing w:line="360" w:lineRule="auto"/>
        <w:jc w:val="center"/>
      </w:pPr>
      <w:r>
        <w:drawing>
          <wp:inline distT="0" distB="0" distL="114300" distR="114300">
            <wp:extent cx="4117975" cy="3166110"/>
            <wp:effectExtent l="0" t="0" r="15875"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4117975" cy="3166110"/>
                    </a:xfrm>
                    <a:prstGeom prst="rect">
                      <a:avLst/>
                    </a:prstGeom>
                    <a:noFill/>
                    <a:ln>
                      <a:noFill/>
                    </a:ln>
                  </pic:spPr>
                </pic:pic>
              </a:graphicData>
            </a:graphic>
          </wp:inline>
        </w:drawing>
      </w:r>
    </w:p>
    <w:p>
      <w:pPr>
        <w:spacing w:line="360" w:lineRule="auto"/>
        <w:rPr>
          <w:rFonts w:hint="eastAsia"/>
          <w:sz w:val="21"/>
          <w:szCs w:val="21"/>
          <w:lang w:val="en-US" w:eastAsia="zh-CN"/>
        </w:rPr>
      </w:pPr>
      <w:r>
        <w:rPr>
          <w:rFonts w:hint="eastAsia"/>
          <w:sz w:val="21"/>
          <w:szCs w:val="21"/>
          <w:lang w:val="en-US" w:eastAsia="zh-CN"/>
        </w:rPr>
        <w:t>b、在命令行中执行ARP -d命令，开始抓包，在抓包期间执行PC1 ping PC2的操作，停止抓包得到如下的ICMP报文。</w:t>
      </w:r>
    </w:p>
    <w:p>
      <w:pPr>
        <w:spacing w:line="360" w:lineRule="auto"/>
        <w:jc w:val="center"/>
        <w:rPr>
          <w:rFonts w:hint="default"/>
          <w:sz w:val="21"/>
          <w:szCs w:val="21"/>
          <w:lang w:val="en-US" w:eastAsia="zh-CN"/>
        </w:rPr>
      </w:pPr>
      <w:r>
        <w:drawing>
          <wp:inline distT="0" distB="0" distL="114300" distR="114300">
            <wp:extent cx="3618865" cy="2596515"/>
            <wp:effectExtent l="0" t="0" r="635"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rcRect t="-185" r="51223" b="33210"/>
                    <a:stretch>
                      <a:fillRect/>
                    </a:stretch>
                  </pic:blipFill>
                  <pic:spPr>
                    <a:xfrm>
                      <a:off x="0" y="0"/>
                      <a:ext cx="3618865" cy="2596515"/>
                    </a:xfrm>
                    <a:prstGeom prst="rect">
                      <a:avLst/>
                    </a:prstGeom>
                    <a:noFill/>
                    <a:ln>
                      <a:noFill/>
                    </a:ln>
                  </pic:spPr>
                </pic:pic>
              </a:graphicData>
            </a:graphic>
          </wp:inline>
        </w:drawing>
      </w:r>
    </w:p>
    <w:p>
      <w:pPr>
        <w:spacing w:line="360" w:lineRule="auto"/>
        <w:jc w:val="center"/>
        <w:rPr>
          <w:sz w:val="24"/>
          <w:szCs w:val="28"/>
        </w:rPr>
      </w:pPr>
      <w:r>
        <w:drawing>
          <wp:inline distT="0" distB="0" distL="114300" distR="114300">
            <wp:extent cx="4118610" cy="3166745"/>
            <wp:effectExtent l="0" t="0" r="15240"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4118610" cy="3166745"/>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实验数据：</w:t>
      </w:r>
    </w:p>
    <w:p>
      <w:pPr>
        <w:spacing w:line="360" w:lineRule="auto"/>
        <w:ind w:firstLine="420" w:firstLineChars="200"/>
        <w:rPr>
          <w:rFonts w:hint="default"/>
          <w:lang w:val="en-US" w:eastAsia="zh-CN"/>
        </w:rPr>
      </w:pPr>
      <w:r>
        <w:rPr>
          <w:rFonts w:hint="eastAsia"/>
          <w:lang w:val="en-US" w:eastAsia="zh-CN"/>
        </w:rPr>
        <w:t>由于本次实验主要熟悉交换机的配置过程、常用命令以及MAC表的形成过程，因此本次实验中得到的实验数据主要是wireshark数据包。受限于报告篇幅，不能够全部展示数据包内容，因此只展示部分截图。在后续的实验数据处理环节，会对数据包进行简要分析。</w:t>
      </w:r>
    </w:p>
    <w:p>
      <w:pPr>
        <w:spacing w:line="360" w:lineRule="auto"/>
        <w:rPr>
          <w:sz w:val="24"/>
          <w:szCs w:val="28"/>
        </w:rPr>
      </w:pPr>
      <w:r>
        <w:drawing>
          <wp:inline distT="0" distB="0" distL="114300" distR="114300">
            <wp:extent cx="5264785" cy="3117850"/>
            <wp:effectExtent l="0" t="0" r="12065"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3"/>
                    <a:stretch>
                      <a:fillRect/>
                    </a:stretch>
                  </pic:blipFill>
                  <pic:spPr>
                    <a:xfrm>
                      <a:off x="0" y="0"/>
                      <a:ext cx="5264785" cy="3117850"/>
                    </a:xfrm>
                    <a:prstGeom prst="rect">
                      <a:avLst/>
                    </a:prstGeom>
                    <a:noFill/>
                    <a:ln>
                      <a:noFill/>
                    </a:ln>
                  </pic:spPr>
                </pic:pic>
              </a:graphicData>
            </a:graphic>
          </wp:inline>
        </w:drawing>
      </w:r>
    </w:p>
    <w:p>
      <w:pPr>
        <w:spacing w:line="360" w:lineRule="auto"/>
        <w:rPr>
          <w:sz w:val="24"/>
          <w:szCs w:val="28"/>
        </w:rPr>
      </w:pPr>
      <w:r>
        <w:drawing>
          <wp:inline distT="0" distB="0" distL="114300" distR="114300">
            <wp:extent cx="5270500" cy="3753485"/>
            <wp:effectExtent l="0" t="0" r="6350" b="184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4"/>
                    <a:stretch>
                      <a:fillRect/>
                    </a:stretch>
                  </pic:blipFill>
                  <pic:spPr>
                    <a:xfrm>
                      <a:off x="0" y="0"/>
                      <a:ext cx="5270500" cy="3753485"/>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实验数据处理：</w:t>
      </w:r>
    </w:p>
    <w:p>
      <w:pPr>
        <w:spacing w:line="360" w:lineRule="auto"/>
        <w:ind w:firstLine="420" w:firstLineChars="200"/>
        <w:rPr>
          <w:rFonts w:hint="default"/>
          <w:lang w:val="en-US" w:eastAsia="zh-CN"/>
        </w:rPr>
      </w:pPr>
      <w:r>
        <w:rPr>
          <w:rFonts w:hint="eastAsia"/>
          <w:lang w:val="en-US" w:eastAsia="zh-CN"/>
        </w:rPr>
        <w:t>在这个环节，将对所捕获的某个数据包的关键内容进行简要分析。</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Frame 12: 74 bytes on wire (592 bits), 74 bytes captured (592 bits) on interface 0</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Interface id: 0 (\Device\NPF_{7319E03A-9492-46B1-AFA7-B0A0EAAFB72B})</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Interface name: \Device\NPF_{7319E03A-9492-46B1-AFA7-B0A0EAAFB72B}</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Encapsulation type: Ethernet (1)</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Arrival Time: Nov 30, 2023 17:04:26.271453000 中国标准时间</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[Time shift for this packet: 0.000000000 seconds]</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Epoch Time: 1701335066.271453000 seconds</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[Time delta from previous captured frame: 0.000104000 seconds]</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[Time delta from previous displayed frame: 0.000104000 seconds]</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[Time since reference or first frame: 6.421635000 seconds]</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Frame Number: 12</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Frame Length: 74 bytes (592 bits)</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Capture Length: 74 bytes (592 bits)</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[Frame is marked: False]</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[Frame is ignored: False]</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[Protocols in frame: eth:ethertype:ip:icmp:data]</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[Coloring Rule Name: ICMP]</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[Coloring Rule String: icmp || icmpv6]</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Ethernet II, Src: 04:f9:f8:8c:ef:08 (04:f9:f8:8c:ef:08), Dst: 04:f9:f8:8c:f2:75 (04:f9:f8:8c:f2:75)</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Destination: 04:f9:f8:8c:f2:75 (04:f9:f8:8c:f2:75)</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Source: 04:f9:f8:8c:ef:08 (04:f9:f8:8c:ef:08)</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Address: 04:f9:f8:8c:ef:08 (04:f9:f8:8c:ef:08)</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 ..0. .... .... .... .... = LG bit: Globally unique address (factory default)</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 ...0 .... .... .... .... = IG bit: Individual address (unicast)</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Type: IPv4 (0x0800)</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Internet Protocol Version 4, Src: 192.168.1.11, Dst: 192.168.1.22</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0100 .... = Version: 4</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 0101 = Header Length: 20 bytes (5)</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Differentiated Services Field: 0x00 (DSCP: CS0, ECN: Not-ECT)</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Total Length: 60</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Identification: 0x3a0d (14861)</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Flags: 0x0000</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Fragment offset: 0</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Time to live: 128</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Protocol: ICMP (1)</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Header checksum: 0x7d42 [validation disabled]</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[Header checksum status: Unverified]</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Source: 192.168.1.11</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Destination: 192.168.1.22</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Internet Control Message Protocol</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Type: 0 (Echo (ping) reply)</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Code: 0</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Checksum: 0x554e [correct]</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[Checksum Status: Good]</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Identifier (BE): 1 (0x0001)</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Identifier (LE): 256 (0x0100)</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Sequence number (BE): 13 (0x000d)</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Sequence number (LE): 3328 (0x0d00)</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[Request frame: 11]</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[Response time: 0.104 ms]</w:t>
            </w:r>
          </w:p>
          <w:p>
            <w:pPr>
              <w:spacing w:line="240" w:lineRule="auto"/>
              <w:rPr>
                <w:rFonts w:hint="default" w:asciiTheme="minorAscii" w:hAnsiTheme="minorAscii"/>
                <w:sz w:val="18"/>
                <w:szCs w:val="18"/>
                <w:vertAlign w:val="baseline"/>
              </w:rPr>
            </w:pPr>
            <w:r>
              <w:rPr>
                <w:rFonts w:hint="default" w:asciiTheme="minorAscii" w:hAnsiTheme="minorAscii"/>
                <w:sz w:val="18"/>
                <w:szCs w:val="18"/>
                <w:vertAlign w:val="baseline"/>
              </w:rPr>
              <w:t xml:space="preserve">    Data (32 bytes)</w:t>
            </w:r>
          </w:p>
        </w:tc>
      </w:tr>
    </w:tbl>
    <w:p>
      <w:pPr>
        <w:spacing w:line="360" w:lineRule="auto"/>
        <w:ind w:firstLine="420" w:firstLineChars="200"/>
        <w:rPr>
          <w:rFonts w:hint="eastAsia"/>
          <w:lang w:val="en-US" w:eastAsia="zh-CN"/>
        </w:rPr>
      </w:pPr>
      <w:r>
        <w:rPr>
          <w:rFonts w:hint="eastAsia"/>
          <w:lang w:val="en-US" w:eastAsia="zh-CN"/>
        </w:rPr>
        <w:t>这个Wireshark捕获的数据包是一个ICMP的回显应答。</w:t>
      </w:r>
    </w:p>
    <w:p>
      <w:pPr>
        <w:spacing w:line="360" w:lineRule="auto"/>
        <w:rPr>
          <w:rFonts w:hint="eastAsia" w:ascii="宋体" w:hAnsi="宋体" w:eastAsia="宋体" w:cs="宋体"/>
          <w:b/>
          <w:bCs/>
          <w:sz w:val="21"/>
          <w:szCs w:val="21"/>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1</w:t>
      </w:r>
      <w:r>
        <w:rPr>
          <w:rFonts w:hint="eastAsia" w:ascii="宋体" w:hAnsi="宋体" w:eastAsia="宋体" w:cs="宋体"/>
          <w:b/>
          <w:bCs/>
          <w:sz w:val="21"/>
          <w:szCs w:val="21"/>
          <w:lang w:eastAsia="zh-CN"/>
        </w:rPr>
        <w:t>）</w:t>
      </w:r>
      <w:r>
        <w:rPr>
          <w:rFonts w:hint="eastAsia" w:ascii="宋体" w:hAnsi="宋体" w:eastAsia="宋体" w:cs="宋体"/>
          <w:b/>
          <w:bCs/>
          <w:sz w:val="21"/>
          <w:szCs w:val="21"/>
        </w:rPr>
        <w:t>Ethernet II帧头：</w:t>
      </w:r>
    </w:p>
    <w:p>
      <w:pPr>
        <w:spacing w:line="360" w:lineRule="auto"/>
        <w:ind w:firstLine="420" w:firstLineChars="200"/>
        <w:rPr>
          <w:rFonts w:hint="eastAsia"/>
          <w:lang w:val="en-US" w:eastAsia="zh-CN"/>
        </w:rPr>
      </w:pPr>
      <w:r>
        <w:rPr>
          <w:rFonts w:hint="eastAsia"/>
          <w:lang w:val="en-US" w:eastAsia="zh-CN"/>
        </w:rPr>
        <w:t>源MAC地址：04:f9:f8:8c:ef:08</w:t>
      </w:r>
    </w:p>
    <w:p>
      <w:pPr>
        <w:spacing w:line="360" w:lineRule="auto"/>
        <w:ind w:firstLine="420" w:firstLineChars="200"/>
        <w:rPr>
          <w:rFonts w:hint="eastAsia"/>
          <w:lang w:val="en-US" w:eastAsia="zh-CN"/>
        </w:rPr>
      </w:pPr>
      <w:r>
        <w:rPr>
          <w:rFonts w:hint="eastAsia"/>
          <w:lang w:val="en-US" w:eastAsia="zh-CN"/>
        </w:rPr>
        <w:t>目标MAC地址：04:f9:f8:8c:f2:75</w:t>
      </w:r>
    </w:p>
    <w:p>
      <w:pPr>
        <w:spacing w:line="360" w:lineRule="auto"/>
        <w:ind w:firstLine="420" w:firstLineChars="200"/>
        <w:rPr>
          <w:rFonts w:hint="eastAsia"/>
          <w:lang w:val="en-US" w:eastAsia="zh-CN"/>
        </w:rPr>
      </w:pPr>
      <w:r>
        <w:rPr>
          <w:rFonts w:hint="eastAsia"/>
          <w:lang w:val="en-US" w:eastAsia="zh-CN"/>
        </w:rPr>
        <w:t>以太网类型：IPv4 (0x0800)</w:t>
      </w:r>
    </w:p>
    <w:p>
      <w:pPr>
        <w:spacing w:line="360" w:lineRule="auto"/>
        <w:rPr>
          <w:rFonts w:hint="eastAsia" w:ascii="宋体" w:hAnsi="宋体" w:eastAsia="宋体" w:cs="宋体"/>
          <w:b/>
          <w:bCs/>
          <w:sz w:val="21"/>
          <w:szCs w:val="21"/>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2</w:t>
      </w:r>
      <w:r>
        <w:rPr>
          <w:rFonts w:hint="eastAsia" w:ascii="宋体" w:hAnsi="宋体" w:eastAsia="宋体" w:cs="宋体"/>
          <w:b/>
          <w:bCs/>
          <w:sz w:val="21"/>
          <w:szCs w:val="21"/>
          <w:lang w:eastAsia="zh-CN"/>
        </w:rPr>
        <w:t>）</w:t>
      </w:r>
      <w:r>
        <w:rPr>
          <w:rFonts w:hint="eastAsia" w:ascii="宋体" w:hAnsi="宋体" w:eastAsia="宋体" w:cs="宋体"/>
          <w:b/>
          <w:bCs/>
          <w:sz w:val="21"/>
          <w:szCs w:val="21"/>
        </w:rPr>
        <w:t>IPv4头部：</w:t>
      </w:r>
    </w:p>
    <w:p>
      <w:pPr>
        <w:spacing w:line="360" w:lineRule="auto"/>
        <w:ind w:firstLine="420" w:firstLineChars="200"/>
        <w:rPr>
          <w:rFonts w:hint="eastAsia"/>
          <w:lang w:val="en-US" w:eastAsia="zh-CN"/>
        </w:rPr>
      </w:pPr>
      <w:r>
        <w:rPr>
          <w:rFonts w:hint="eastAsia"/>
          <w:lang w:val="en-US" w:eastAsia="zh-CN"/>
        </w:rPr>
        <w:t>源IP地址：192.168.1.11</w:t>
      </w:r>
    </w:p>
    <w:p>
      <w:pPr>
        <w:spacing w:line="360" w:lineRule="auto"/>
        <w:ind w:firstLine="420" w:firstLineChars="200"/>
        <w:rPr>
          <w:rFonts w:hint="eastAsia"/>
          <w:lang w:val="en-US" w:eastAsia="zh-CN"/>
        </w:rPr>
      </w:pPr>
      <w:r>
        <w:rPr>
          <w:rFonts w:hint="eastAsia"/>
          <w:lang w:val="en-US" w:eastAsia="zh-CN"/>
        </w:rPr>
        <w:t>目标IP地址：192.168.1.22</w:t>
      </w:r>
    </w:p>
    <w:p>
      <w:pPr>
        <w:spacing w:line="360" w:lineRule="auto"/>
        <w:ind w:firstLine="420" w:firstLineChars="200"/>
        <w:rPr>
          <w:rFonts w:hint="eastAsia"/>
          <w:lang w:val="en-US" w:eastAsia="zh-CN"/>
        </w:rPr>
      </w:pPr>
      <w:r>
        <w:rPr>
          <w:rFonts w:hint="eastAsia"/>
          <w:lang w:val="en-US" w:eastAsia="zh-CN"/>
        </w:rPr>
        <w:t>协议类型：ICMP (1)</w:t>
      </w:r>
    </w:p>
    <w:p>
      <w:pPr>
        <w:spacing w:line="360" w:lineRule="auto"/>
        <w:rPr>
          <w:rFonts w:hint="eastAsia" w:ascii="宋体" w:hAnsi="宋体" w:eastAsia="宋体" w:cs="宋体"/>
          <w:b/>
          <w:bCs/>
          <w:sz w:val="21"/>
          <w:szCs w:val="21"/>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3</w:t>
      </w:r>
      <w:r>
        <w:rPr>
          <w:rFonts w:hint="eastAsia" w:ascii="宋体" w:hAnsi="宋体" w:eastAsia="宋体" w:cs="宋体"/>
          <w:b/>
          <w:bCs/>
          <w:sz w:val="21"/>
          <w:szCs w:val="21"/>
          <w:lang w:eastAsia="zh-CN"/>
        </w:rPr>
        <w:t>）</w:t>
      </w:r>
      <w:r>
        <w:rPr>
          <w:rFonts w:hint="eastAsia" w:ascii="宋体" w:hAnsi="宋体" w:eastAsia="宋体" w:cs="宋体"/>
          <w:b/>
          <w:bCs/>
          <w:sz w:val="21"/>
          <w:szCs w:val="21"/>
        </w:rPr>
        <w:t>ICMP协议：</w:t>
      </w:r>
    </w:p>
    <w:p>
      <w:pPr>
        <w:spacing w:line="360" w:lineRule="auto"/>
        <w:ind w:firstLine="420" w:firstLineChars="200"/>
        <w:rPr>
          <w:rFonts w:hint="eastAsia"/>
          <w:lang w:val="en-US" w:eastAsia="zh-CN"/>
        </w:rPr>
      </w:pPr>
      <w:r>
        <w:rPr>
          <w:rFonts w:hint="eastAsia"/>
          <w:lang w:val="en-US" w:eastAsia="zh-CN"/>
        </w:rPr>
        <w:t>类型：0（回显应答）</w:t>
      </w:r>
    </w:p>
    <w:p>
      <w:pPr>
        <w:spacing w:line="360" w:lineRule="auto"/>
        <w:ind w:firstLine="420" w:firstLineChars="200"/>
        <w:rPr>
          <w:rFonts w:hint="eastAsia"/>
          <w:lang w:val="en-US" w:eastAsia="zh-CN"/>
        </w:rPr>
      </w:pPr>
      <w:r>
        <w:rPr>
          <w:rFonts w:hint="eastAsia"/>
          <w:lang w:val="en-US" w:eastAsia="zh-CN"/>
        </w:rPr>
        <w:t>代码：0</w:t>
      </w:r>
    </w:p>
    <w:p>
      <w:pPr>
        <w:spacing w:line="360" w:lineRule="auto"/>
        <w:ind w:firstLine="420" w:firstLineChars="200"/>
        <w:rPr>
          <w:rFonts w:hint="eastAsia"/>
          <w:lang w:val="en-US" w:eastAsia="zh-CN"/>
        </w:rPr>
      </w:pPr>
      <w:r>
        <w:rPr>
          <w:rFonts w:hint="eastAsia"/>
          <w:lang w:val="en-US" w:eastAsia="zh-CN"/>
        </w:rPr>
        <w:t>校验和：0x554e</w:t>
      </w:r>
    </w:p>
    <w:p>
      <w:pPr>
        <w:spacing w:line="360" w:lineRule="auto"/>
        <w:ind w:firstLine="420" w:firstLineChars="200"/>
        <w:rPr>
          <w:rFonts w:hint="eastAsia"/>
          <w:lang w:val="en-US" w:eastAsia="zh-CN"/>
        </w:rPr>
      </w:pPr>
      <w:r>
        <w:rPr>
          <w:rFonts w:hint="eastAsia"/>
          <w:lang w:val="en-US" w:eastAsia="zh-CN"/>
        </w:rPr>
        <w:t>标识符：1（0x0001）</w:t>
      </w:r>
    </w:p>
    <w:p>
      <w:pPr>
        <w:spacing w:line="360" w:lineRule="auto"/>
        <w:ind w:firstLine="420" w:firstLineChars="200"/>
        <w:rPr>
          <w:rFonts w:hint="eastAsia"/>
          <w:lang w:val="en-US" w:eastAsia="zh-CN"/>
        </w:rPr>
      </w:pPr>
      <w:r>
        <w:rPr>
          <w:rFonts w:hint="eastAsia"/>
          <w:lang w:val="en-US" w:eastAsia="zh-CN"/>
        </w:rPr>
        <w:t>序列号：13（0x000d）</w:t>
      </w:r>
    </w:p>
    <w:p>
      <w:pPr>
        <w:spacing w:line="360" w:lineRule="auto"/>
        <w:ind w:firstLine="420" w:firstLineChars="200"/>
        <w:rPr>
          <w:rFonts w:hint="eastAsia"/>
          <w:lang w:val="en-US" w:eastAsia="zh-CN"/>
        </w:rPr>
      </w:pPr>
      <w:r>
        <w:rPr>
          <w:rFonts w:hint="eastAsia"/>
          <w:lang w:val="en-US" w:eastAsia="zh-CN"/>
        </w:rPr>
        <w:t>数据：32字节</w:t>
      </w:r>
    </w:p>
    <w:p>
      <w:pPr>
        <w:spacing w:line="360" w:lineRule="auto"/>
        <w:rPr>
          <w:rFonts w:hint="eastAsia" w:ascii="宋体" w:hAnsi="宋体" w:eastAsia="宋体" w:cs="宋体"/>
          <w:b/>
          <w:bCs/>
          <w:sz w:val="21"/>
          <w:szCs w:val="21"/>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4</w:t>
      </w:r>
      <w:r>
        <w:rPr>
          <w:rFonts w:hint="eastAsia" w:ascii="宋体" w:hAnsi="宋体" w:eastAsia="宋体" w:cs="宋体"/>
          <w:b/>
          <w:bCs/>
          <w:sz w:val="21"/>
          <w:szCs w:val="21"/>
          <w:lang w:eastAsia="zh-CN"/>
        </w:rPr>
        <w:t>）</w:t>
      </w:r>
      <w:r>
        <w:rPr>
          <w:rFonts w:hint="eastAsia" w:ascii="宋体" w:hAnsi="宋体" w:eastAsia="宋体" w:cs="宋体"/>
          <w:b/>
          <w:bCs/>
          <w:sz w:val="21"/>
          <w:szCs w:val="21"/>
        </w:rPr>
        <w:t>时间信息：</w:t>
      </w:r>
    </w:p>
    <w:p>
      <w:pPr>
        <w:spacing w:line="360" w:lineRule="auto"/>
        <w:ind w:firstLine="420" w:firstLineChars="200"/>
        <w:rPr>
          <w:rFonts w:hint="eastAsia"/>
          <w:lang w:val="en-US" w:eastAsia="zh-CN"/>
        </w:rPr>
      </w:pPr>
      <w:r>
        <w:rPr>
          <w:rFonts w:hint="eastAsia"/>
          <w:lang w:val="en-US" w:eastAsia="zh-CN"/>
        </w:rPr>
        <w:t>抵达时间：Nov 30, 2023 17:04:26.271453000 中国标准时间</w:t>
      </w:r>
    </w:p>
    <w:p>
      <w:pPr>
        <w:spacing w:line="360" w:lineRule="auto"/>
        <w:ind w:firstLine="420" w:firstLineChars="200"/>
        <w:rPr>
          <w:rFonts w:hint="eastAsia"/>
          <w:lang w:val="en-US" w:eastAsia="zh-CN"/>
        </w:rPr>
      </w:pPr>
      <w:r>
        <w:rPr>
          <w:rFonts w:hint="eastAsia"/>
          <w:lang w:val="en-US" w:eastAsia="zh-CN"/>
        </w:rPr>
        <w:t>捕获到达时间：1701335066.271453000 秒</w:t>
      </w:r>
    </w:p>
    <w:p>
      <w:pPr>
        <w:spacing w:line="360" w:lineRule="auto"/>
        <w:ind w:firstLine="420" w:firstLineChars="200"/>
        <w:rPr>
          <w:rFonts w:hint="eastAsia"/>
          <w:lang w:val="en-US" w:eastAsia="zh-CN"/>
        </w:rPr>
      </w:pPr>
      <w:r>
        <w:rPr>
          <w:rFonts w:hint="eastAsia"/>
          <w:lang w:val="en-US" w:eastAsia="zh-CN"/>
        </w:rPr>
        <w:t>帧长度：74字节</w:t>
      </w:r>
    </w:p>
    <w:p>
      <w:pPr>
        <w:spacing w:line="360" w:lineRule="auto"/>
        <w:ind w:firstLine="420" w:firstLineChars="200"/>
        <w:rPr>
          <w:rFonts w:hint="eastAsia"/>
          <w:lang w:val="en-US" w:eastAsia="zh-CN"/>
        </w:rPr>
      </w:pPr>
      <w:r>
        <w:rPr>
          <w:rFonts w:hint="eastAsia"/>
          <w:lang w:val="en-US" w:eastAsia="zh-CN"/>
        </w:rPr>
        <w:t>捕获长度：74字节</w:t>
      </w:r>
    </w:p>
    <w:p>
      <w:pPr>
        <w:spacing w:line="360" w:lineRule="auto"/>
        <w:ind w:firstLine="420" w:firstLineChars="200"/>
        <w:rPr>
          <w:sz w:val="24"/>
          <w:szCs w:val="28"/>
        </w:rPr>
      </w:pPr>
      <w:r>
        <w:rPr>
          <w:rFonts w:hint="eastAsia"/>
          <w:lang w:val="en-US" w:eastAsia="zh-CN"/>
        </w:rPr>
        <w:t>捕获接口：\Device\NPF_{7319E03A-9492-46B1-AFA7-B0A0EAAFB72B}</w:t>
      </w:r>
    </w:p>
    <w:p>
      <w:pPr>
        <w:spacing w:line="360" w:lineRule="auto"/>
        <w:rPr>
          <w:b/>
          <w:sz w:val="24"/>
          <w:szCs w:val="28"/>
        </w:rPr>
      </w:pPr>
      <w:r>
        <w:rPr>
          <w:rFonts w:hint="eastAsia"/>
          <w:b/>
          <w:sz w:val="24"/>
          <w:szCs w:val="28"/>
        </w:rPr>
        <w:t>实验结果与分析：</w:t>
      </w:r>
    </w:p>
    <w:p>
      <w:pPr>
        <w:spacing w:line="360" w:lineRule="auto"/>
        <w:ind w:firstLine="420" w:firstLineChars="200"/>
        <w:rPr>
          <w:rFonts w:hint="default"/>
          <w:lang w:val="en-US" w:eastAsia="zh-CN"/>
        </w:rPr>
      </w:pPr>
      <w:r>
        <w:rPr>
          <w:rFonts w:hint="eastAsia"/>
          <w:lang w:val="en-US" w:eastAsia="zh-CN"/>
        </w:rPr>
        <w:t>在这个环节，对实验指导书中的总结与分析进行回答。</w:t>
      </w:r>
    </w:p>
    <w:p>
      <w:pPr>
        <w:spacing w:line="360" w:lineRule="auto"/>
        <w:rPr>
          <w:rFonts w:hint="eastAsia" w:ascii="宋体" w:hAnsi="宋体" w:eastAsia="宋体" w:cs="宋体"/>
          <w:b/>
          <w:bCs/>
          <w:sz w:val="21"/>
          <w:szCs w:val="21"/>
          <w:lang w:eastAsia="zh-CN"/>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1</w:t>
      </w:r>
      <w:r>
        <w:rPr>
          <w:rFonts w:hint="eastAsia" w:ascii="宋体" w:hAnsi="宋体" w:eastAsia="宋体" w:cs="宋体"/>
          <w:b/>
          <w:bCs/>
          <w:sz w:val="21"/>
          <w:szCs w:val="21"/>
          <w:lang w:eastAsia="zh-CN"/>
        </w:rPr>
        <w:t>）</w:t>
      </w:r>
      <w:r>
        <w:rPr>
          <w:rFonts w:hint="eastAsia" w:ascii="宋体" w:hAnsi="宋体" w:eastAsia="宋体" w:cs="宋体"/>
          <w:b/>
          <w:bCs/>
          <w:sz w:val="21"/>
          <w:szCs w:val="21"/>
        </w:rPr>
        <w:t>给出交换机MAC地址表的截图，交换机MAC地址表是如何建立的？</w:t>
      </w:r>
    </w:p>
    <w:p>
      <w:pPr>
        <w:spacing w:line="360" w:lineRule="auto"/>
      </w:pPr>
      <w:r>
        <w:drawing>
          <wp:inline distT="0" distB="0" distL="114300" distR="114300">
            <wp:extent cx="5273040" cy="1794510"/>
            <wp:effectExtent l="0" t="0" r="3810" b="152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rcRect b="33709"/>
                    <a:stretch>
                      <a:fillRect/>
                    </a:stretch>
                  </pic:blipFill>
                  <pic:spPr>
                    <a:xfrm>
                      <a:off x="0" y="0"/>
                      <a:ext cx="5273040" cy="1794510"/>
                    </a:xfrm>
                    <a:prstGeom prst="rect">
                      <a:avLst/>
                    </a:prstGeom>
                    <a:noFill/>
                    <a:ln>
                      <a:noFill/>
                    </a:ln>
                  </pic:spPr>
                </pic:pic>
              </a:graphicData>
            </a:graphic>
          </wp:inline>
        </w:drawing>
      </w:r>
    </w:p>
    <w:p>
      <w:pPr>
        <w:spacing w:line="360" w:lineRule="auto"/>
        <w:ind w:firstLine="420" w:firstLineChars="200"/>
        <w:rPr>
          <w:rFonts w:hint="eastAsia"/>
          <w:lang w:val="en-US" w:eastAsia="zh-CN"/>
        </w:rPr>
      </w:pPr>
      <w:r>
        <w:rPr>
          <w:rFonts w:hint="eastAsia"/>
          <w:lang w:val="en-US" w:eastAsia="zh-CN"/>
        </w:rPr>
        <w:t>当交换机接收到一个帧时，它会查看帧中的源MAC地址，并记录该地址与接收到该帧的端口的对应关系。如果这个源MAC地址已经存在于MAC地址表中，交换机会更新该条目的时间戳。如果该源MAC地址不在表中，交换机会添加一个新的表项。</w:t>
      </w:r>
    </w:p>
    <w:p>
      <w:pPr>
        <w:spacing w:line="360" w:lineRule="auto"/>
        <w:ind w:firstLine="420" w:firstLineChars="200"/>
        <w:rPr>
          <w:rFonts w:hint="eastAsia"/>
          <w:lang w:val="en-US" w:eastAsia="zh-CN"/>
        </w:rPr>
      </w:pPr>
      <w:r>
        <w:rPr>
          <w:rFonts w:hint="eastAsia"/>
          <w:lang w:val="en-US" w:eastAsia="zh-CN"/>
        </w:rPr>
        <w:t>当交换机接收到一个帧时，它会查看目标MAC地址，并在MAC地址表中查找对应的条目。如果找到了，交换机就知道了要将帧发送到哪个端口。如果在表中找不到目标MAC地址的对应条目，交换机会将帧广播到所有端口（除了接收到该帧的端口之外），以确保目标设备能够收到。</w:t>
      </w:r>
    </w:p>
    <w:p>
      <w:pPr>
        <w:spacing w:line="360" w:lineRule="auto"/>
        <w:rPr>
          <w:rFonts w:hint="eastAsia" w:ascii="宋体" w:hAnsi="宋体" w:eastAsia="宋体" w:cs="宋体"/>
          <w:b/>
          <w:bCs/>
          <w:sz w:val="21"/>
          <w:szCs w:val="21"/>
          <w:lang w:eastAsia="zh-CN"/>
        </w:rPr>
      </w:pPr>
      <w:r>
        <w:rPr>
          <w:rFonts w:hint="eastAsia" w:ascii="宋体" w:hAnsi="宋体" w:eastAsia="宋体" w:cs="宋体"/>
          <w:b/>
          <w:bCs/>
          <w:sz w:val="21"/>
          <w:szCs w:val="21"/>
          <w:lang w:eastAsia="zh-CN"/>
        </w:rPr>
        <w:t>（</w:t>
      </w:r>
      <w:r>
        <w:rPr>
          <w:rFonts w:hint="eastAsia" w:ascii="宋体" w:hAnsi="宋体" w:eastAsia="宋体" w:cs="宋体"/>
          <w:b/>
          <w:bCs/>
          <w:sz w:val="21"/>
          <w:szCs w:val="21"/>
          <w:lang w:val="en-US" w:eastAsia="zh-CN"/>
        </w:rPr>
        <w:t>2</w:t>
      </w:r>
      <w:r>
        <w:rPr>
          <w:rFonts w:hint="eastAsia" w:ascii="宋体" w:hAnsi="宋体" w:eastAsia="宋体" w:cs="宋体"/>
          <w:b/>
          <w:bCs/>
          <w:sz w:val="21"/>
          <w:szCs w:val="21"/>
          <w:lang w:eastAsia="zh-CN"/>
        </w:rPr>
        <w:t>）</w:t>
      </w:r>
      <w:r>
        <w:rPr>
          <w:rFonts w:hint="eastAsia" w:ascii="宋体" w:hAnsi="宋体" w:eastAsia="宋体" w:cs="宋体"/>
          <w:b/>
          <w:bCs/>
          <w:sz w:val="21"/>
          <w:szCs w:val="21"/>
        </w:rPr>
        <w:t>使用wireshark软件抓包，抓取一组ICMP请求和应答的报文，完成下表。</w:t>
      </w:r>
    </w:p>
    <w:p>
      <w:pPr>
        <w:spacing w:line="360" w:lineRule="auto"/>
        <w:ind w:firstLine="420" w:firstLineChars="200"/>
        <w:rPr>
          <w:rFonts w:hint="default"/>
          <w:lang w:val="en-US" w:eastAsia="zh-CN"/>
        </w:rPr>
      </w:pPr>
      <w:r>
        <w:rPr>
          <w:rFonts w:hint="eastAsia"/>
          <w:lang w:val="en-US" w:eastAsia="zh-CN"/>
        </w:rPr>
        <w:t>使用之前的操作中抓取到的报文进行该问题的解答，具体分析过程在数据处理环节已经进行。</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0"/>
        <w:gridCol w:w="872"/>
        <w:gridCol w:w="977"/>
        <w:gridCol w:w="906"/>
        <w:gridCol w:w="849"/>
        <w:gridCol w:w="976"/>
        <w:gridCol w:w="3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80"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请求报文序号</w:t>
            </w:r>
          </w:p>
        </w:tc>
        <w:tc>
          <w:tcPr>
            <w:tcW w:w="872"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源MAC</w:t>
            </w:r>
          </w:p>
        </w:tc>
        <w:tc>
          <w:tcPr>
            <w:tcW w:w="977"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目的MAC</w:t>
            </w:r>
          </w:p>
        </w:tc>
        <w:tc>
          <w:tcPr>
            <w:tcW w:w="906"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源IP</w:t>
            </w:r>
          </w:p>
        </w:tc>
        <w:tc>
          <w:tcPr>
            <w:tcW w:w="849"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目的IP</w:t>
            </w:r>
          </w:p>
        </w:tc>
        <w:tc>
          <w:tcPr>
            <w:tcW w:w="976"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Type</w:t>
            </w:r>
          </w:p>
        </w:tc>
        <w:tc>
          <w:tcPr>
            <w:tcW w:w="3362"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11</w:t>
            </w:r>
          </w:p>
        </w:tc>
        <w:tc>
          <w:tcPr>
            <w:tcW w:w="872"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04:f9:f8:8c:f2:75</w:t>
            </w:r>
          </w:p>
        </w:tc>
        <w:tc>
          <w:tcPr>
            <w:tcW w:w="977"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04:f9:f8:8c:ef:08</w:t>
            </w:r>
          </w:p>
        </w:tc>
        <w:tc>
          <w:tcPr>
            <w:tcW w:w="906"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192.168.1.22</w:t>
            </w:r>
          </w:p>
        </w:tc>
        <w:tc>
          <w:tcPr>
            <w:tcW w:w="849"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192.168.1.11</w:t>
            </w:r>
          </w:p>
        </w:tc>
        <w:tc>
          <w:tcPr>
            <w:tcW w:w="976"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IPv4 (0x0800)</w:t>
            </w:r>
          </w:p>
        </w:tc>
        <w:tc>
          <w:tcPr>
            <w:tcW w:w="3362"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Echo (ping) request (Type: 8, Code: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回答报文序号</w:t>
            </w:r>
          </w:p>
        </w:tc>
        <w:tc>
          <w:tcPr>
            <w:tcW w:w="872"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源MAC</w:t>
            </w:r>
          </w:p>
        </w:tc>
        <w:tc>
          <w:tcPr>
            <w:tcW w:w="977"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目的MAC</w:t>
            </w:r>
          </w:p>
        </w:tc>
        <w:tc>
          <w:tcPr>
            <w:tcW w:w="906"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源IP</w:t>
            </w:r>
          </w:p>
        </w:tc>
        <w:tc>
          <w:tcPr>
            <w:tcW w:w="849"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目的IP</w:t>
            </w:r>
          </w:p>
        </w:tc>
        <w:tc>
          <w:tcPr>
            <w:tcW w:w="976"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Type</w:t>
            </w:r>
          </w:p>
        </w:tc>
        <w:tc>
          <w:tcPr>
            <w:tcW w:w="3362" w:type="dxa"/>
            <w:vAlign w:val="center"/>
          </w:tcPr>
          <w:p>
            <w:pPr>
              <w:spacing w:line="360" w:lineRule="auto"/>
              <w:jc w:val="center"/>
              <w:rPr>
                <w:rFonts w:hint="default" w:eastAsiaTheme="minorEastAsia"/>
                <w:sz w:val="18"/>
                <w:szCs w:val="18"/>
                <w:vertAlign w:val="baseline"/>
                <w:lang w:val="en-US" w:eastAsia="zh-CN"/>
              </w:rPr>
            </w:pPr>
            <w:r>
              <w:rPr>
                <w:rFonts w:hint="eastAsia"/>
                <w:sz w:val="18"/>
                <w:szCs w:val="18"/>
                <w:vertAlign w:val="baseline"/>
                <w:lang w:val="en-US" w:eastAsia="zh-CN"/>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sz w:val="18"/>
                <w:szCs w:val="18"/>
                <w:vertAlign w:val="baseline"/>
                <w:lang w:val="en-US" w:eastAsia="zh-CN"/>
              </w:rPr>
              <w:t>12</w:t>
            </w:r>
          </w:p>
        </w:tc>
        <w:tc>
          <w:tcPr>
            <w:tcW w:w="872"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04:f9:f8:8c:ef:08</w:t>
            </w:r>
          </w:p>
        </w:tc>
        <w:tc>
          <w:tcPr>
            <w:tcW w:w="977"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04:f9:f8:8c:f2:75</w:t>
            </w:r>
          </w:p>
        </w:tc>
        <w:tc>
          <w:tcPr>
            <w:tcW w:w="906"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192.168.1.11</w:t>
            </w:r>
          </w:p>
        </w:tc>
        <w:tc>
          <w:tcPr>
            <w:tcW w:w="849"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192.168.1.22</w:t>
            </w:r>
          </w:p>
        </w:tc>
        <w:tc>
          <w:tcPr>
            <w:tcW w:w="976" w:type="dxa"/>
          </w:tcPr>
          <w:p>
            <w:pPr>
              <w:spacing w:line="360" w:lineRule="auto"/>
              <w:rPr>
                <w:rFonts w:hint="eastAsia" w:ascii="宋体" w:hAnsi="宋体" w:eastAsia="宋体" w:cs="宋体"/>
                <w:i w:val="0"/>
                <w:iCs w:val="0"/>
                <w:caps w:val="0"/>
                <w:color w:val="374151"/>
                <w:spacing w:val="0"/>
                <w:sz w:val="18"/>
                <w:szCs w:val="18"/>
              </w:rPr>
            </w:pPr>
            <w:r>
              <w:rPr>
                <w:rFonts w:hint="eastAsia" w:ascii="宋体" w:hAnsi="宋体" w:eastAsia="宋体" w:cs="宋体"/>
                <w:i w:val="0"/>
                <w:iCs w:val="0"/>
                <w:caps w:val="0"/>
                <w:color w:val="374151"/>
                <w:spacing w:val="0"/>
                <w:sz w:val="18"/>
                <w:szCs w:val="18"/>
              </w:rPr>
              <w:t>IPv4</w:t>
            </w:r>
          </w:p>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(0x0800)</w:t>
            </w:r>
          </w:p>
        </w:tc>
        <w:tc>
          <w:tcPr>
            <w:tcW w:w="3362" w:type="dxa"/>
          </w:tcPr>
          <w:p>
            <w:pPr>
              <w:spacing w:line="360" w:lineRule="auto"/>
              <w:rPr>
                <w:rFonts w:hint="eastAsia" w:ascii="宋体" w:hAnsi="宋体" w:eastAsia="宋体" w:cs="宋体"/>
                <w:sz w:val="18"/>
                <w:szCs w:val="18"/>
                <w:vertAlign w:val="baseline"/>
                <w:lang w:val="en-US" w:eastAsia="zh-CN"/>
              </w:rPr>
            </w:pPr>
            <w:r>
              <w:rPr>
                <w:rFonts w:hint="eastAsia" w:ascii="宋体" w:hAnsi="宋体" w:eastAsia="宋体" w:cs="宋体"/>
                <w:i w:val="0"/>
                <w:iCs w:val="0"/>
                <w:caps w:val="0"/>
                <w:color w:val="374151"/>
                <w:spacing w:val="0"/>
                <w:sz w:val="18"/>
                <w:szCs w:val="18"/>
              </w:rPr>
              <w:t>Echo (ping) reply (Type: 0, Code: 0)</w:t>
            </w:r>
          </w:p>
        </w:tc>
      </w:tr>
    </w:tbl>
    <w:p>
      <w:pPr>
        <w:spacing w:line="360" w:lineRule="auto"/>
        <w:rPr>
          <w:rFonts w:hint="default" w:eastAsiaTheme="minorEastAsia"/>
          <w:sz w:val="24"/>
          <w:szCs w:val="28"/>
          <w:lang w:val="en-US" w:eastAsia="zh-CN"/>
        </w:rPr>
      </w:pP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（3）对通过arp -d命令后的ping命令住区的ARP数据包进行分析。</w:t>
      </w:r>
    </w:p>
    <w:p>
      <w:pPr>
        <w:spacing w:line="360" w:lineRule="auto"/>
        <w:rPr>
          <w:rFonts w:hint="default"/>
          <w:lang w:val="en-US" w:eastAsia="zh-CN"/>
        </w:rPr>
      </w:pPr>
      <w:r>
        <w:rPr>
          <w:rFonts w:hint="eastAsia"/>
          <w:lang w:val="en-US" w:eastAsia="zh-CN"/>
        </w:rPr>
        <w:t>a、展开第一条ARP请求报文，截图显示链路层和ARP协议详细信息</w:t>
      </w:r>
    </w:p>
    <w:p>
      <w:pPr>
        <w:spacing w:line="360" w:lineRule="auto"/>
        <w:rPr>
          <w:rFonts w:hint="default" w:eastAsiaTheme="minorEastAsia"/>
          <w:sz w:val="24"/>
          <w:szCs w:val="28"/>
          <w:lang w:val="en-US" w:eastAsia="zh-CN"/>
        </w:rPr>
      </w:pPr>
      <w:r>
        <w:drawing>
          <wp:inline distT="0" distB="0" distL="114300" distR="114300">
            <wp:extent cx="5262880" cy="2912745"/>
            <wp:effectExtent l="0" t="0" r="13970" b="190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25"/>
                    <a:stretch>
                      <a:fillRect/>
                    </a:stretch>
                  </pic:blipFill>
                  <pic:spPr>
                    <a:xfrm>
                      <a:off x="0" y="0"/>
                      <a:ext cx="5262880" cy="2912745"/>
                    </a:xfrm>
                    <a:prstGeom prst="rect">
                      <a:avLst/>
                    </a:prstGeom>
                    <a:noFill/>
                    <a:ln>
                      <a:noFill/>
                    </a:ln>
                  </pic:spPr>
                </pic:pic>
              </a:graphicData>
            </a:graphic>
          </wp:inline>
        </w:drawing>
      </w:r>
    </w:p>
    <w:p>
      <w:pPr>
        <w:spacing w:line="360" w:lineRule="auto"/>
        <w:ind w:firstLine="420" w:firstLineChars="200"/>
        <w:rPr>
          <w:rFonts w:hint="default"/>
          <w:lang w:val="en-US" w:eastAsia="zh-CN"/>
        </w:rPr>
      </w:pPr>
      <w:r>
        <w:rPr>
          <w:rFonts w:hint="eastAsia"/>
          <w:lang w:val="en-US" w:eastAsia="zh-CN"/>
        </w:rPr>
        <w:t>目的MAC是ff:ff:ff:ff:ff:ff ，说明arp请求是广播帧；源MAC地址是Hangzhou_ea:30:48 (58:6a:b1:ea:30:48) ，说明是设备Hangzhou_ea:30:48 (58:6a:b1:ea:30:48) 发出的ARP请求。ARP请求帧询问IP地址为192.168.0.233 对应的MAC地址。</w:t>
      </w:r>
    </w:p>
    <w:p>
      <w:pPr>
        <w:spacing w:line="360" w:lineRule="auto"/>
        <w:rPr>
          <w:rFonts w:hint="default" w:eastAsiaTheme="minorEastAsia"/>
          <w:sz w:val="24"/>
          <w:szCs w:val="28"/>
          <w:lang w:val="en-US" w:eastAsia="zh-CN"/>
        </w:rPr>
      </w:pPr>
      <w:r>
        <w:rPr>
          <w:rFonts w:hint="eastAsia"/>
          <w:lang w:val="en-US" w:eastAsia="zh-CN"/>
        </w:rPr>
        <w:t>b、展开第二条ARP应答报文，截图显示链路层和ARP协议详细信息</w:t>
      </w:r>
    </w:p>
    <w:p>
      <w:pPr>
        <w:spacing w:line="360" w:lineRule="auto"/>
        <w:rPr>
          <w:rFonts w:hint="default" w:eastAsiaTheme="minorEastAsia"/>
          <w:sz w:val="24"/>
          <w:szCs w:val="28"/>
          <w:lang w:val="en-US" w:eastAsia="zh-CN"/>
        </w:rPr>
      </w:pPr>
      <w:r>
        <w:drawing>
          <wp:inline distT="0" distB="0" distL="114300" distR="114300">
            <wp:extent cx="5262880" cy="2912745"/>
            <wp:effectExtent l="0" t="0" r="13970" b="190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6"/>
                    <a:stretch>
                      <a:fillRect/>
                    </a:stretch>
                  </pic:blipFill>
                  <pic:spPr>
                    <a:xfrm>
                      <a:off x="0" y="0"/>
                      <a:ext cx="5262880" cy="2912745"/>
                    </a:xfrm>
                    <a:prstGeom prst="rect">
                      <a:avLst/>
                    </a:prstGeom>
                    <a:noFill/>
                    <a:ln>
                      <a:noFill/>
                    </a:ln>
                  </pic:spPr>
                </pic:pic>
              </a:graphicData>
            </a:graphic>
          </wp:inline>
        </w:drawing>
      </w:r>
    </w:p>
    <w:p>
      <w:pPr>
        <w:spacing w:line="360" w:lineRule="auto"/>
        <w:ind w:firstLine="420" w:firstLineChars="200"/>
        <w:rPr>
          <w:rFonts w:hint="default" w:eastAsiaTheme="minorEastAsia"/>
          <w:sz w:val="24"/>
          <w:szCs w:val="28"/>
          <w:lang w:val="en-US" w:eastAsia="zh-CN"/>
        </w:rPr>
      </w:pPr>
      <w:r>
        <w:rPr>
          <w:rFonts w:hint="eastAsia"/>
          <w:lang w:val="en-US" w:eastAsia="zh-CN"/>
        </w:rPr>
        <w:t>源MAC地址是Hangzhou_ea:2e:50 (58:6a:b1:ea:2e:50)，说明是设备Hangzhou_ea:2e:50 (58:6a:b1:ea:2e:50) 发出的arp应答。目的地址是ff:ff:ff:ff:ff:ff 说明arp应答是广播 帧， arp请求的IP地址为192.168.0.233 所对应的MAC地址为Hangzhou_ea:30:48 (58:6a:b1:ea:30:48) 。</w:t>
      </w:r>
    </w:p>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r>
        <w:rPr>
          <w:rFonts w:hint="eastAsia"/>
          <w:szCs w:val="28"/>
          <w:lang w:val="en-US" w:eastAsia="zh-CN"/>
        </w:rPr>
        <w:t>计通学院</w:t>
      </w:r>
      <w:r>
        <w:rPr>
          <w:rFonts w:hint="eastAsia"/>
          <w:szCs w:val="28"/>
        </w:rPr>
        <w:t xml:space="preserve">           专业：</w:t>
      </w:r>
      <w:r>
        <w:rPr>
          <w:rFonts w:hint="eastAsia"/>
          <w:szCs w:val="28"/>
          <w:lang w:val="en-US" w:eastAsia="zh-CN"/>
        </w:rPr>
        <w:t>信息安全</w:t>
      </w:r>
      <w:r>
        <w:rPr>
          <w:rFonts w:hint="eastAsia"/>
          <w:szCs w:val="28"/>
        </w:rPr>
        <w:t xml:space="preserve">             班级：</w:t>
      </w:r>
      <w:r>
        <w:rPr>
          <w:rFonts w:hint="eastAsia"/>
          <w:szCs w:val="28"/>
          <w:lang w:val="en-US" w:eastAsia="zh-CN"/>
        </w:rPr>
        <w:t>信安211</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val="en-US" w:eastAsia="zh-CN"/>
        </w:rPr>
        <w:t>李晓坤</w:t>
      </w:r>
      <w:r>
        <w:rPr>
          <w:rFonts w:hint="eastAsia"/>
          <w:szCs w:val="28"/>
        </w:rPr>
        <w:t xml:space="preserve">         </w:t>
      </w:r>
      <w:r>
        <w:rPr>
          <w:szCs w:val="28"/>
        </w:rPr>
        <w:t xml:space="preserve">    </w:t>
      </w:r>
      <w:r>
        <w:rPr>
          <w:rFonts w:hint="eastAsia"/>
          <w:szCs w:val="28"/>
          <w:lang w:val="en-US" w:eastAsia="zh-CN"/>
        </w:rPr>
        <w:t xml:space="preserve"> </w:t>
      </w:r>
      <w:r>
        <w:rPr>
          <w:rFonts w:hint="eastAsia"/>
          <w:szCs w:val="28"/>
        </w:rPr>
        <w:t>学号：</w:t>
      </w:r>
      <w:r>
        <w:rPr>
          <w:rFonts w:hint="eastAsia"/>
          <w:szCs w:val="28"/>
          <w:lang w:val="en-US" w:eastAsia="zh-CN"/>
        </w:rPr>
        <w:t>U202141863</w:t>
      </w:r>
      <w:r>
        <w:rPr>
          <w:rFonts w:hint="eastAsia"/>
          <w:szCs w:val="28"/>
        </w:rPr>
        <w:t xml:space="preserve">         实验日期： </w:t>
      </w:r>
      <w:r>
        <w:rPr>
          <w:rFonts w:hint="eastAsia"/>
          <w:szCs w:val="28"/>
          <w:lang w:val="en-US" w:eastAsia="zh-CN"/>
        </w:rPr>
        <w:t>2023</w:t>
      </w:r>
      <w:r>
        <w:rPr>
          <w:szCs w:val="28"/>
        </w:rPr>
        <w:t xml:space="preserve"> 年</w:t>
      </w:r>
      <w:r>
        <w:rPr>
          <w:rFonts w:hint="eastAsia"/>
          <w:szCs w:val="28"/>
        </w:rPr>
        <w:t xml:space="preserve"> </w:t>
      </w:r>
      <w:r>
        <w:rPr>
          <w:rFonts w:hint="eastAsia"/>
          <w:szCs w:val="28"/>
          <w:lang w:val="en-US" w:eastAsia="zh-CN"/>
        </w:rPr>
        <w:t>11</w:t>
      </w:r>
      <w:r>
        <w:rPr>
          <w:rFonts w:hint="eastAsia"/>
          <w:szCs w:val="28"/>
        </w:rPr>
        <w:t xml:space="preserve"> 月</w:t>
      </w:r>
      <w:r>
        <w:rPr>
          <w:rFonts w:hint="eastAsia"/>
          <w:szCs w:val="28"/>
          <w:lang w:val="en-US" w:eastAsia="zh-CN"/>
        </w:rPr>
        <w:t>30</w:t>
      </w:r>
      <w:r>
        <w:rPr>
          <w:rFonts w:hint="eastAsia"/>
          <w:szCs w:val="28"/>
        </w:rPr>
        <w:t xml:space="preserve"> 日  </w:t>
      </w:r>
    </w:p>
    <w:p>
      <w:pPr>
        <w:spacing w:before="312" w:beforeLines="100" w:line="360" w:lineRule="auto"/>
        <w:rPr>
          <w:b/>
          <w:sz w:val="24"/>
          <w:szCs w:val="28"/>
          <w:u w:val="single"/>
        </w:rPr>
      </w:pPr>
      <w:r>
        <w:rPr>
          <w:rFonts w:hint="eastAsia"/>
          <w:b/>
          <w:sz w:val="24"/>
          <w:szCs w:val="28"/>
        </w:rPr>
        <w:t>实验名称：</w:t>
      </w:r>
    </w:p>
    <w:p>
      <w:pPr>
        <w:spacing w:line="360" w:lineRule="auto"/>
        <w:ind w:firstLine="420" w:firstLineChars="200"/>
        <w:rPr>
          <w:rFonts w:hint="default"/>
          <w:sz w:val="21"/>
          <w:szCs w:val="21"/>
          <w:lang w:val="en-US" w:eastAsia="zh-CN"/>
        </w:rPr>
      </w:pPr>
      <w:r>
        <w:rPr>
          <w:rFonts w:hint="eastAsia"/>
          <w:sz w:val="21"/>
          <w:szCs w:val="21"/>
          <w:lang w:val="en-US" w:eastAsia="zh-CN"/>
        </w:rPr>
        <w:t>实验二：广播风暴与生成树</w:t>
      </w:r>
    </w:p>
    <w:p>
      <w:pPr>
        <w:spacing w:line="360" w:lineRule="auto"/>
        <w:rPr>
          <w:rFonts w:hint="eastAsia"/>
          <w:b/>
          <w:sz w:val="24"/>
          <w:szCs w:val="28"/>
          <w:lang w:eastAsia="zh-CN"/>
        </w:rPr>
      </w:pPr>
      <w:r>
        <w:rPr>
          <w:rFonts w:hint="eastAsia"/>
          <w:b/>
          <w:sz w:val="24"/>
          <w:szCs w:val="28"/>
        </w:rPr>
        <w:t>实验目的：</w:t>
      </w:r>
    </w:p>
    <w:p>
      <w:pPr>
        <w:spacing w:line="360" w:lineRule="auto"/>
        <w:ind w:firstLine="420" w:firstLineChars="200"/>
        <w:rPr>
          <w:rFonts w:hint="default"/>
          <w:sz w:val="21"/>
          <w:szCs w:val="21"/>
          <w:lang w:val="en-US" w:eastAsia="zh-CN"/>
        </w:rPr>
      </w:pPr>
      <w:r>
        <w:rPr>
          <w:rFonts w:hint="eastAsia"/>
          <w:sz w:val="21"/>
          <w:szCs w:val="21"/>
          <w:lang w:val="en-US" w:eastAsia="zh-CN"/>
        </w:rPr>
        <w:t>（1）了解广播风暴产生的原因</w:t>
      </w:r>
    </w:p>
    <w:p>
      <w:pPr>
        <w:spacing w:line="360" w:lineRule="auto"/>
        <w:ind w:firstLine="420" w:firstLineChars="200"/>
        <w:rPr>
          <w:rFonts w:hint="default"/>
          <w:sz w:val="21"/>
          <w:szCs w:val="21"/>
          <w:lang w:val="en-US" w:eastAsia="zh-CN"/>
        </w:rPr>
      </w:pPr>
      <w:r>
        <w:rPr>
          <w:rFonts w:hint="eastAsia"/>
          <w:sz w:val="21"/>
          <w:szCs w:val="21"/>
          <w:lang w:val="en-US" w:eastAsia="zh-CN"/>
        </w:rPr>
        <w:t>（2）掌握交换机生成树的配置方法</w:t>
      </w:r>
    </w:p>
    <w:p>
      <w:pPr>
        <w:spacing w:line="360" w:lineRule="auto"/>
        <w:ind w:firstLine="420" w:firstLineChars="200"/>
        <w:rPr>
          <w:rFonts w:hint="default"/>
          <w:sz w:val="21"/>
          <w:szCs w:val="21"/>
          <w:lang w:val="en-US" w:eastAsia="zh-CN"/>
        </w:rPr>
      </w:pPr>
      <w:r>
        <w:rPr>
          <w:rFonts w:hint="eastAsia"/>
          <w:sz w:val="21"/>
          <w:szCs w:val="21"/>
          <w:lang w:val="en-US" w:eastAsia="zh-CN"/>
        </w:rPr>
        <w:t>（3）理解根交换机和根端口选举规则</w:t>
      </w:r>
    </w:p>
    <w:p>
      <w:pPr>
        <w:spacing w:line="360" w:lineRule="auto"/>
        <w:rPr>
          <w:b/>
          <w:sz w:val="24"/>
          <w:szCs w:val="28"/>
        </w:rPr>
      </w:pPr>
      <w:r>
        <w:rPr>
          <w:rFonts w:hint="eastAsia"/>
          <w:b/>
          <w:sz w:val="24"/>
          <w:szCs w:val="28"/>
        </w:rPr>
        <w:t>实验仪器：</w:t>
      </w:r>
    </w:p>
    <w:p>
      <w:pPr>
        <w:spacing w:line="360" w:lineRule="auto"/>
        <w:ind w:firstLine="420" w:firstLineChars="200"/>
        <w:rPr>
          <w:rFonts w:hint="eastAsia"/>
          <w:sz w:val="21"/>
          <w:szCs w:val="21"/>
          <w:lang w:val="en-US" w:eastAsia="zh-CN"/>
        </w:rPr>
      </w:pPr>
      <w:r>
        <w:rPr>
          <w:rFonts w:hint="eastAsia"/>
          <w:sz w:val="21"/>
          <w:szCs w:val="21"/>
          <w:lang w:val="en-US" w:eastAsia="zh-CN"/>
        </w:rPr>
        <w:t>交换机1台</w:t>
      </w:r>
    </w:p>
    <w:p>
      <w:pPr>
        <w:spacing w:line="360" w:lineRule="auto"/>
        <w:ind w:firstLine="420" w:firstLineChars="200"/>
        <w:rPr>
          <w:rFonts w:hint="default"/>
          <w:sz w:val="21"/>
          <w:szCs w:val="21"/>
          <w:lang w:val="en-US" w:eastAsia="zh-CN"/>
        </w:rPr>
      </w:pPr>
      <w:r>
        <w:rPr>
          <w:rFonts w:hint="eastAsia"/>
          <w:sz w:val="21"/>
          <w:szCs w:val="21"/>
          <w:lang w:val="en-US" w:eastAsia="zh-CN"/>
        </w:rPr>
        <w:t>主机2台</w:t>
      </w:r>
    </w:p>
    <w:p>
      <w:pPr>
        <w:spacing w:line="360" w:lineRule="auto"/>
        <w:rPr>
          <w:b/>
          <w:sz w:val="24"/>
          <w:szCs w:val="28"/>
        </w:rPr>
      </w:pPr>
      <w:r>
        <w:rPr>
          <w:rFonts w:hint="eastAsia"/>
          <w:b/>
          <w:sz w:val="24"/>
          <w:szCs w:val="28"/>
        </w:rPr>
        <w:t>实验原理：</w:t>
      </w:r>
    </w:p>
    <w:p>
      <w:pPr>
        <w:spacing w:line="360" w:lineRule="auto"/>
        <w:ind w:firstLine="420" w:firstLineChars="200"/>
        <w:rPr>
          <w:rFonts w:hint="eastAsia"/>
          <w:sz w:val="21"/>
          <w:szCs w:val="21"/>
          <w:lang w:val="en-US" w:eastAsia="zh-CN"/>
        </w:rPr>
      </w:pPr>
      <w:r>
        <w:rPr>
          <w:rFonts w:hint="eastAsia"/>
          <w:sz w:val="21"/>
          <w:szCs w:val="21"/>
          <w:lang w:val="en-US" w:eastAsia="zh-CN"/>
        </w:rPr>
        <w:t>为了提高网络的可靠性和健壮性，通常设置冗余链路，即备份链路。当主链路出现故障时，备份链路自动启动，避免网络发生单点故障。但这也带来一个问题，就是在二层网络中产生了环路，数据帧会在网络中循环，占用带宽资源，从而形成广播风暴，最终导致链路中断。</w:t>
      </w:r>
    </w:p>
    <w:p>
      <w:pPr>
        <w:spacing w:line="360" w:lineRule="auto"/>
        <w:ind w:firstLine="420" w:firstLineChars="200"/>
        <w:rPr>
          <w:rFonts w:hint="eastAsia"/>
          <w:sz w:val="21"/>
          <w:szCs w:val="21"/>
          <w:lang w:val="en-US" w:eastAsia="zh-CN"/>
        </w:rPr>
      </w:pPr>
      <w:r>
        <w:rPr>
          <w:rFonts w:hint="eastAsia"/>
          <w:sz w:val="21"/>
          <w:szCs w:val="21"/>
          <w:lang w:val="en-US" w:eastAsia="zh-CN"/>
        </w:rPr>
        <w:t>生成树协议在网络中提供冗余链路并解决交换网络中的环路问题。常使用SPA生成树算法，在网络中生成没有环路的树形网络。该算法将交换网络冗余的备份链路逻辑上断开，当主链路出现故障时，自动切换到备份链路上，保证数据正常转发。</w:t>
      </w:r>
    </w:p>
    <w:p>
      <w:pPr>
        <w:spacing w:line="360" w:lineRule="auto"/>
        <w:ind w:firstLine="420" w:firstLineChars="200"/>
        <w:rPr>
          <w:rFonts w:hint="default"/>
          <w:sz w:val="21"/>
          <w:szCs w:val="21"/>
          <w:lang w:val="en-US" w:eastAsia="zh-CN"/>
        </w:rPr>
      </w:pPr>
      <w:r>
        <w:rPr>
          <w:rFonts w:hint="eastAsia"/>
          <w:sz w:val="21"/>
          <w:szCs w:val="21"/>
          <w:lang w:val="en-US" w:eastAsia="zh-CN"/>
        </w:rPr>
        <w:t>生成树协议常见的版本有STP、RSTP、MSTP。其中，STP收敛时间长，RSTP在STP上增加了替换端口和备份端口，分别作为根端口和指定端口的冗余端口，从而实现快速收敛。</w:t>
      </w:r>
    </w:p>
    <w:p>
      <w:pPr>
        <w:spacing w:line="360" w:lineRule="auto"/>
        <w:ind w:firstLine="420" w:firstLineChars="200"/>
        <w:rPr>
          <w:rFonts w:hint="eastAsia"/>
          <w:sz w:val="21"/>
          <w:szCs w:val="21"/>
          <w:lang w:val="en-US" w:eastAsia="zh-CN"/>
        </w:rPr>
      </w:pPr>
      <w:r>
        <w:rPr>
          <w:rFonts w:hint="eastAsia"/>
          <w:sz w:val="21"/>
          <w:szCs w:val="21"/>
          <w:lang w:val="en-US" w:eastAsia="zh-CN"/>
        </w:rPr>
        <w:t>本实验用到的网络拓扑结构如下：</w:t>
      </w:r>
    </w:p>
    <w:p>
      <w:pPr>
        <w:spacing w:line="360" w:lineRule="auto"/>
        <w:jc w:val="center"/>
        <w:rPr>
          <w:rFonts w:hint="default"/>
          <w:b/>
          <w:sz w:val="24"/>
          <w:szCs w:val="28"/>
          <w:lang w:val="en-US" w:eastAsia="zh-CN"/>
        </w:rPr>
      </w:pPr>
      <w:r>
        <w:drawing>
          <wp:inline distT="0" distB="0" distL="114300" distR="114300">
            <wp:extent cx="3905250" cy="1118870"/>
            <wp:effectExtent l="0" t="0" r="0" b="508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27"/>
                    <a:stretch>
                      <a:fillRect/>
                    </a:stretch>
                  </pic:blipFill>
                  <pic:spPr>
                    <a:xfrm>
                      <a:off x="0" y="0"/>
                      <a:ext cx="3905250" cy="1118870"/>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实验内容与步骤：</w:t>
      </w:r>
    </w:p>
    <w:p>
      <w:pPr>
        <w:spacing w:line="360" w:lineRule="auto"/>
        <w:rPr>
          <w:rFonts w:hint="default"/>
          <w:sz w:val="21"/>
          <w:szCs w:val="21"/>
          <w:lang w:val="en-US" w:eastAsia="zh-CN"/>
        </w:rPr>
      </w:pPr>
      <w:r>
        <w:rPr>
          <w:rFonts w:hint="eastAsia"/>
          <w:sz w:val="21"/>
          <w:szCs w:val="21"/>
          <w:lang w:val="en-US" w:eastAsia="zh-CN"/>
        </w:rPr>
        <w:t>（1）配置两台交换机的主机名、管理IP地址和Trunk</w:t>
      </w:r>
    </w:p>
    <w:p>
      <w:pPr>
        <w:spacing w:line="360" w:lineRule="auto"/>
        <w:ind w:firstLine="420" w:firstLineChars="200"/>
        <w:rPr>
          <w:rFonts w:hint="default"/>
          <w:sz w:val="21"/>
          <w:szCs w:val="21"/>
          <w:lang w:val="en-US" w:eastAsia="zh-CN"/>
        </w:rPr>
      </w:pPr>
      <w:r>
        <w:rPr>
          <w:rFonts w:hint="eastAsia"/>
          <w:sz w:val="21"/>
          <w:szCs w:val="21"/>
          <w:lang w:val="en-US" w:eastAsia="zh-CN"/>
        </w:rPr>
        <w:t>该环节主要通过特权模式下的hostname、interface等命令进行设置。主要是将两台交换机分别重命名为L2-SW、L3-SW；ip地址设置为192.168.1.2、192.168.1.1；子网掩码设置为255.255.255.0；端口模式设置为Trunk。</w:t>
      </w:r>
    </w:p>
    <w:p>
      <w:pPr>
        <w:spacing w:line="360" w:lineRule="auto"/>
        <w:rPr>
          <w:rFonts w:hint="default"/>
          <w:sz w:val="21"/>
          <w:szCs w:val="21"/>
          <w:lang w:val="en-US" w:eastAsia="zh-CN"/>
        </w:rPr>
      </w:pPr>
      <w:r>
        <w:rPr>
          <w:rFonts w:hint="eastAsia"/>
          <w:sz w:val="21"/>
          <w:szCs w:val="21"/>
          <w:lang w:val="en-US" w:eastAsia="zh-CN"/>
        </w:rPr>
        <w:t>（2）接线，交换机之间将G0/1- F0/1相连，二层交换机将G0/5与PC1机相连，三层交换机将F0/5与PC2机相连；G0/2- F0/2稍后再连接。具体的连接方式与前文的网络拓扑结构相同。</w:t>
      </w:r>
    </w:p>
    <w:p>
      <w:pPr>
        <w:spacing w:line="360" w:lineRule="auto"/>
        <w:rPr>
          <w:rFonts w:hint="default"/>
          <w:sz w:val="21"/>
          <w:szCs w:val="21"/>
          <w:lang w:val="en-US" w:eastAsia="zh-CN"/>
        </w:rPr>
      </w:pPr>
      <w:r>
        <w:rPr>
          <w:rFonts w:hint="eastAsia"/>
          <w:sz w:val="21"/>
          <w:szCs w:val="21"/>
          <w:lang w:val="en-US" w:eastAsia="zh-CN"/>
        </w:rPr>
        <w:t>（3）不启用生成树协议，PC1 ping PC2，能够连通。</w:t>
      </w:r>
    </w:p>
    <w:p>
      <w:pPr>
        <w:spacing w:line="360" w:lineRule="auto"/>
        <w:rPr>
          <w:rFonts w:ascii="宋体" w:hAnsi="宋体" w:eastAsia="宋体" w:cs="宋体"/>
          <w:sz w:val="24"/>
          <w:szCs w:val="24"/>
        </w:rPr>
      </w:pPr>
      <w:r>
        <w:rPr>
          <w:rFonts w:hint="eastAsia"/>
          <w:sz w:val="21"/>
          <w:szCs w:val="21"/>
          <w:lang w:val="en-US" w:eastAsia="zh-CN"/>
        </w:rPr>
        <w:t>（4）此时，启用备份链路，一段时间后观察到请求超时，产生广播风暴现象。</w:t>
      </w:r>
    </w:p>
    <w:p>
      <w:pPr>
        <w:spacing w:line="360" w:lineRule="auto"/>
      </w:pPr>
      <w:r>
        <w:drawing>
          <wp:inline distT="0" distB="0" distL="114300" distR="114300">
            <wp:extent cx="5268595" cy="2753360"/>
            <wp:effectExtent l="0" t="0" r="825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5268595" cy="2753360"/>
                    </a:xfrm>
                    <a:prstGeom prst="rect">
                      <a:avLst/>
                    </a:prstGeom>
                    <a:noFill/>
                    <a:ln>
                      <a:noFill/>
                    </a:ln>
                  </pic:spPr>
                </pic:pic>
              </a:graphicData>
            </a:graphic>
          </wp:inline>
        </w:drawing>
      </w:r>
    </w:p>
    <w:p>
      <w:pPr>
        <w:spacing w:line="360" w:lineRule="auto"/>
        <w:rPr>
          <w:rFonts w:hint="default"/>
          <w:sz w:val="21"/>
          <w:szCs w:val="21"/>
          <w:lang w:val="en-US" w:eastAsia="zh-CN"/>
        </w:rPr>
      </w:pPr>
      <w:r>
        <w:rPr>
          <w:rFonts w:hint="eastAsia"/>
          <w:sz w:val="21"/>
          <w:szCs w:val="21"/>
          <w:lang w:val="en-US" w:eastAsia="zh-CN"/>
        </w:rPr>
        <w:t>（5）接下来通过spanning-tree和spanning-tree mode rstp命令启用生成树协议并修改生成树协议类型为RSTP。</w:t>
      </w:r>
    </w:p>
    <w:p>
      <w:pPr>
        <w:spacing w:line="360" w:lineRule="auto"/>
      </w:pPr>
      <w:r>
        <w:drawing>
          <wp:inline distT="0" distB="0" distL="114300" distR="114300">
            <wp:extent cx="5267325" cy="987425"/>
            <wp:effectExtent l="0" t="0" r="952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rcRect b="71064"/>
                    <a:stretch>
                      <a:fillRect/>
                    </a:stretch>
                  </pic:blipFill>
                  <pic:spPr>
                    <a:xfrm>
                      <a:off x="0" y="0"/>
                      <a:ext cx="5267325" cy="987425"/>
                    </a:xfrm>
                    <a:prstGeom prst="rect">
                      <a:avLst/>
                    </a:prstGeom>
                    <a:noFill/>
                    <a:ln>
                      <a:noFill/>
                    </a:ln>
                  </pic:spPr>
                </pic:pic>
              </a:graphicData>
            </a:graphic>
          </wp:inline>
        </w:drawing>
      </w:r>
    </w:p>
    <w:p>
      <w:pPr>
        <w:spacing w:line="360" w:lineRule="auto"/>
        <w:rPr>
          <w:rFonts w:hint="default"/>
          <w:sz w:val="21"/>
          <w:szCs w:val="21"/>
          <w:lang w:val="en-US" w:eastAsia="zh-CN"/>
        </w:rPr>
      </w:pPr>
      <w:r>
        <w:rPr>
          <w:rFonts w:hint="eastAsia"/>
          <w:sz w:val="21"/>
          <w:szCs w:val="21"/>
          <w:lang w:val="en-US" w:eastAsia="zh-CN"/>
        </w:rPr>
        <w:t>（6）一段时间后观察到链路由中断变为连通。</w:t>
      </w:r>
    </w:p>
    <w:p>
      <w:pPr>
        <w:spacing w:line="360" w:lineRule="auto"/>
      </w:pPr>
    </w:p>
    <w:p>
      <w:pPr>
        <w:spacing w:line="360" w:lineRule="auto"/>
      </w:pPr>
    </w:p>
    <w:p>
      <w:pPr>
        <w:spacing w:line="360" w:lineRule="auto"/>
      </w:pPr>
    </w:p>
    <w:p>
      <w:pPr>
        <w:spacing w:line="360" w:lineRule="auto"/>
      </w:pPr>
    </w:p>
    <w:p>
      <w:pPr>
        <w:spacing w:line="360" w:lineRule="auto"/>
      </w:pPr>
      <w:r>
        <w:drawing>
          <wp:inline distT="0" distB="0" distL="114300" distR="114300">
            <wp:extent cx="5268595" cy="2599055"/>
            <wp:effectExtent l="0" t="0" r="825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tretch>
                      <a:fillRect/>
                    </a:stretch>
                  </pic:blipFill>
                  <pic:spPr>
                    <a:xfrm>
                      <a:off x="0" y="0"/>
                      <a:ext cx="5268595" cy="2599055"/>
                    </a:xfrm>
                    <a:prstGeom prst="rect">
                      <a:avLst/>
                    </a:prstGeom>
                    <a:noFill/>
                    <a:ln>
                      <a:noFill/>
                    </a:ln>
                  </pic:spPr>
                </pic:pic>
              </a:graphicData>
            </a:graphic>
          </wp:inline>
        </w:drawing>
      </w:r>
    </w:p>
    <w:p>
      <w:pPr>
        <w:spacing w:line="360" w:lineRule="auto"/>
      </w:pPr>
      <w:r>
        <w:rPr>
          <w:rFonts w:hint="eastAsia"/>
          <w:sz w:val="21"/>
          <w:szCs w:val="21"/>
          <w:lang w:val="en-US" w:eastAsia="zh-CN"/>
        </w:rPr>
        <w:t>（7）通过show spanning-tree 命令查看两台交换机上的生成树工作状态，记录此时的priority字段。</w:t>
      </w:r>
    </w:p>
    <w:p>
      <w:pPr>
        <w:spacing w:line="360" w:lineRule="auto"/>
      </w:pPr>
      <w:r>
        <w:drawing>
          <wp:inline distT="0" distB="0" distL="114300" distR="114300">
            <wp:extent cx="5273675" cy="3439160"/>
            <wp:effectExtent l="0" t="0" r="3175" b="889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1"/>
                    <a:stretch>
                      <a:fillRect/>
                    </a:stretch>
                  </pic:blipFill>
                  <pic:spPr>
                    <a:xfrm>
                      <a:off x="0" y="0"/>
                      <a:ext cx="5273675" cy="3439160"/>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可以看到两台交换机已经正常启用RSTP协议，两台交换机的桥优先级都是32768，然后比较MAC地址，L2_5869.6c8b.5d16&lt;L3_5869.6c8b.5d20，由于 MAC 地址较小，L2-SW被选举为根桥，L3_SW在自己的生成树设置根桥为L2-SW。两台交换机上计算路径成本的方法都是长整型。</w:t>
      </w:r>
    </w:p>
    <w:p>
      <w:pPr>
        <w:spacing w:line="360" w:lineRule="auto"/>
        <w:ind w:firstLine="420" w:firstLineChars="200"/>
        <w:rPr>
          <w:rFonts w:hint="eastAsia"/>
          <w:lang w:eastAsia="zh-CN"/>
        </w:rPr>
      </w:pPr>
      <w:r>
        <w:rPr>
          <w:rFonts w:hint="eastAsia"/>
          <w:sz w:val="21"/>
          <w:szCs w:val="21"/>
          <w:lang w:val="en-US" w:eastAsia="zh-CN"/>
        </w:rPr>
        <w:t>根桥选定后，其他交换机都成为非根桥，每台交换机需要选举一条到根桥的根路径，相应的端口就是根端口，若有多条路径到达根桥，比较各条路径累加的开销 COST，带宽大的链路开销值低，累加值 COST 最低得路径是根路径。L3-SW上Fa0/1和Fa0/2都与根桥相连，路径开销也相同，端口号Fa0/1比Fa0/2小，Fa0/1被选为根端口。所有根端口都为指定端口，参与数据的转发，Fa0/2端口为非指定端口，将被阻塞，无法装法数据。</w:t>
      </w:r>
    </w:p>
    <w:p>
      <w:pPr>
        <w:spacing w:line="360" w:lineRule="auto"/>
        <w:rPr>
          <w:rFonts w:hint="default"/>
          <w:sz w:val="21"/>
          <w:szCs w:val="21"/>
          <w:lang w:val="en-US" w:eastAsia="zh-CN"/>
        </w:rPr>
      </w:pPr>
      <w:r>
        <w:rPr>
          <w:rFonts w:hint="eastAsia"/>
          <w:sz w:val="21"/>
          <w:szCs w:val="21"/>
          <w:lang w:val="en-US" w:eastAsia="zh-CN"/>
        </w:rPr>
        <w:t>（8）指定三层交换机为根网桥，指定二层交换机的 Gi0/2 端口为根端口。</w:t>
      </w:r>
    </w:p>
    <w:p>
      <w:pPr>
        <w:spacing w:line="360" w:lineRule="auto"/>
        <w:ind w:firstLine="420" w:firstLineChars="200"/>
      </w:pPr>
      <w:r>
        <w:rPr>
          <w:rFonts w:hint="eastAsia"/>
          <w:sz w:val="21"/>
          <w:szCs w:val="21"/>
          <w:lang w:val="en-US" w:eastAsia="zh-CN"/>
        </w:rPr>
        <w:t>这一操作主要通过命令spanning-tree priority xxxx进行设置优先级，设置完毕后通过命令show spanning-tree进行查看。</w:t>
      </w:r>
    </w:p>
    <w:p>
      <w:pPr>
        <w:spacing w:line="360" w:lineRule="auto"/>
      </w:pPr>
      <w:r>
        <w:drawing>
          <wp:inline distT="0" distB="0" distL="114300" distR="114300">
            <wp:extent cx="5273040" cy="2707005"/>
            <wp:effectExtent l="0" t="0" r="3810"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tretch>
                      <a:fillRect/>
                    </a:stretch>
                  </pic:blipFill>
                  <pic:spPr>
                    <a:xfrm>
                      <a:off x="0" y="0"/>
                      <a:ext cx="5273040" cy="2707005"/>
                    </a:xfrm>
                    <a:prstGeom prst="rect">
                      <a:avLst/>
                    </a:prstGeom>
                    <a:noFill/>
                    <a:ln>
                      <a:noFill/>
                    </a:ln>
                  </pic:spPr>
                </pic:pic>
              </a:graphicData>
            </a:graphic>
          </wp:inline>
        </w:drawing>
      </w:r>
    </w:p>
    <w:p>
      <w:pPr>
        <w:spacing w:line="360" w:lineRule="auto"/>
        <w:rPr>
          <w:rFonts w:hint="eastAsia" w:eastAsiaTheme="minorEastAsia"/>
          <w:lang w:eastAsia="zh-CN"/>
        </w:rPr>
      </w:pPr>
      <w:r>
        <w:rPr>
          <w:rFonts w:hint="eastAsia" w:eastAsiaTheme="minorEastAsia"/>
          <w:lang w:eastAsia="zh-CN"/>
        </w:rPr>
        <w:drawing>
          <wp:inline distT="0" distB="0" distL="114300" distR="114300">
            <wp:extent cx="5271135" cy="3641090"/>
            <wp:effectExtent l="0" t="0" r="5715" b="16510"/>
            <wp:docPr id="32" name="图片 32" descr="1701587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01587010(1)"/>
                    <pic:cNvPicPr>
                      <a:picLocks noChangeAspect="1"/>
                    </pic:cNvPicPr>
                  </pic:nvPicPr>
                  <pic:blipFill>
                    <a:blip r:embed="rId33"/>
                    <a:stretch>
                      <a:fillRect/>
                    </a:stretch>
                  </pic:blipFill>
                  <pic:spPr>
                    <a:xfrm>
                      <a:off x="0" y="0"/>
                      <a:ext cx="5271135" cy="3641090"/>
                    </a:xfrm>
                    <a:prstGeom prst="rect">
                      <a:avLst/>
                    </a:prstGeom>
                  </pic:spPr>
                </pic:pic>
              </a:graphicData>
            </a:graphic>
          </wp:inline>
        </w:drawing>
      </w:r>
    </w:p>
    <w:p>
      <w:pPr>
        <w:spacing w:line="360" w:lineRule="auto"/>
        <w:rPr>
          <w:rFonts w:hint="default"/>
          <w:sz w:val="21"/>
          <w:szCs w:val="21"/>
          <w:lang w:val="en-US" w:eastAsia="zh-CN"/>
        </w:rPr>
      </w:pPr>
      <w:r>
        <w:rPr>
          <w:rFonts w:hint="eastAsia"/>
          <w:sz w:val="21"/>
          <w:szCs w:val="21"/>
          <w:lang w:val="en-US" w:eastAsia="zh-CN"/>
        </w:rPr>
        <w:t>（9）验证配置，在三层交换机 L3-SW上长时间的ping二层交换机L2-SW，其间断开L2-SW上的根端口Gi0/2，这时观察替换端口能够在多长时间内成为转发端口。</w:t>
      </w:r>
    </w:p>
    <w:p>
      <w:pPr>
        <w:spacing w:line="360" w:lineRule="auto"/>
        <w:rPr>
          <w:rFonts w:hint="eastAsia"/>
          <w:sz w:val="21"/>
          <w:szCs w:val="21"/>
          <w:lang w:val="en-US" w:eastAsia="zh-CN"/>
        </w:rPr>
      </w:pPr>
      <w:r>
        <w:rPr>
          <w:rFonts w:hint="eastAsia"/>
          <w:sz w:val="21"/>
          <w:szCs w:val="21"/>
          <w:lang w:val="en-US" w:eastAsia="zh-CN"/>
        </w:rPr>
        <w:t>该操作主要通过例如ping 192.168.1.2 ntimes 1000进行。</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325" cy="2642870"/>
            <wp:effectExtent l="0" t="0" r="9525" b="5080"/>
            <wp:docPr id="33" name="图片 33" descr="1701587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01587193(1)"/>
                    <pic:cNvPicPr>
                      <a:picLocks noChangeAspect="1"/>
                    </pic:cNvPicPr>
                  </pic:nvPicPr>
                  <pic:blipFill>
                    <a:blip r:embed="rId34"/>
                    <a:stretch>
                      <a:fillRect/>
                    </a:stretch>
                  </pic:blipFill>
                  <pic:spPr>
                    <a:xfrm>
                      <a:off x="0" y="0"/>
                      <a:ext cx="5267325" cy="2642870"/>
                    </a:xfrm>
                    <a:prstGeom prst="rect">
                      <a:avLst/>
                    </a:prstGeom>
                  </pic:spPr>
                </pic:pic>
              </a:graphicData>
            </a:graphic>
          </wp:inline>
        </w:drawing>
      </w:r>
    </w:p>
    <w:p>
      <w:pPr>
        <w:spacing w:line="360" w:lineRule="auto"/>
        <w:rPr>
          <w:rFonts w:hint="eastAsia"/>
          <w:sz w:val="21"/>
          <w:szCs w:val="21"/>
          <w:lang w:val="en-US" w:eastAsia="zh-CN"/>
        </w:rPr>
      </w:pPr>
      <w:r>
        <w:drawing>
          <wp:inline distT="0" distB="0" distL="114300" distR="114300">
            <wp:extent cx="5265420" cy="3636010"/>
            <wp:effectExtent l="0" t="0" r="1143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265420" cy="3636010"/>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从中可以看到替换端口变成转发端口的过程中，丢失了7个 ping 包，中断时间小于60ms。</w:t>
      </w:r>
    </w:p>
    <w:p>
      <w:pPr>
        <w:spacing w:line="360" w:lineRule="auto"/>
        <w:ind w:firstLine="420" w:firstLineChars="200"/>
        <w:rPr>
          <w:rFonts w:hint="eastAsia"/>
          <w:sz w:val="21"/>
          <w:szCs w:val="21"/>
          <w:lang w:val="en-US" w:eastAsia="zh-CN"/>
        </w:rPr>
      </w:pPr>
      <w:r>
        <w:rPr>
          <w:rFonts w:hint="eastAsia"/>
          <w:sz w:val="21"/>
          <w:szCs w:val="21"/>
          <w:lang w:val="en-US" w:eastAsia="zh-CN"/>
        </w:rPr>
        <w:t>当网络主链路发生故障时，网络拓扑结构会发生变化，处于阻塞状态的端口，通过 BPDU报文侦听了解到这一变化，端口状态立刻从阻塞转变到学习状态，完成 MAC地址表的建立后，端口转变为转发状态。一个端口从禁用到转发大约需要50 秒，用于生成树协议了解整个网络的拓扑结构。</w:t>
      </w:r>
    </w:p>
    <w:p>
      <w:pPr>
        <w:spacing w:line="360" w:lineRule="auto"/>
        <w:rPr>
          <w:sz w:val="24"/>
          <w:szCs w:val="28"/>
        </w:rPr>
      </w:pPr>
    </w:p>
    <w:p>
      <w:pPr>
        <w:spacing w:line="360" w:lineRule="auto"/>
        <w:rPr>
          <w:b/>
          <w:sz w:val="24"/>
          <w:szCs w:val="28"/>
        </w:rPr>
      </w:pPr>
      <w:r>
        <w:rPr>
          <w:rFonts w:hint="eastAsia"/>
          <w:b/>
          <w:sz w:val="24"/>
          <w:szCs w:val="28"/>
        </w:rPr>
        <w:t>实验数据：</w:t>
      </w:r>
    </w:p>
    <w:p>
      <w:pPr>
        <w:spacing w:line="360" w:lineRule="auto"/>
        <w:ind w:firstLine="420" w:firstLineChars="200"/>
        <w:rPr>
          <w:rFonts w:hint="eastAsia"/>
          <w:sz w:val="21"/>
          <w:szCs w:val="21"/>
          <w:lang w:val="en-US" w:eastAsia="zh-CN"/>
        </w:rPr>
      </w:pPr>
      <w:r>
        <w:rPr>
          <w:rFonts w:hint="eastAsia"/>
          <w:sz w:val="21"/>
          <w:szCs w:val="21"/>
          <w:lang w:val="en-US" w:eastAsia="zh-CN"/>
        </w:rPr>
        <w:t>该实验为验证性实验，已将中间过程以图片的形式进行记录，具体见前述的报告内容。</w:t>
      </w:r>
    </w:p>
    <w:p>
      <w:pPr>
        <w:spacing w:line="360" w:lineRule="auto"/>
        <w:rPr>
          <w:b/>
          <w:sz w:val="24"/>
          <w:szCs w:val="28"/>
        </w:rPr>
      </w:pPr>
      <w:r>
        <w:rPr>
          <w:rFonts w:hint="eastAsia"/>
          <w:b/>
          <w:sz w:val="24"/>
          <w:szCs w:val="28"/>
        </w:rPr>
        <w:t>实验数据处理：</w:t>
      </w:r>
    </w:p>
    <w:p>
      <w:pPr>
        <w:spacing w:line="360" w:lineRule="auto"/>
        <w:ind w:firstLine="420" w:firstLineChars="200"/>
        <w:rPr>
          <w:sz w:val="24"/>
          <w:szCs w:val="28"/>
        </w:rPr>
      </w:pPr>
      <w:r>
        <w:rPr>
          <w:rFonts w:hint="eastAsia"/>
          <w:sz w:val="21"/>
          <w:szCs w:val="21"/>
          <w:lang w:val="en-US" w:eastAsia="zh-CN"/>
        </w:rPr>
        <w:t>由于实验数据均为图片，无需处理，在实验过程中已将其进行分析。</w:t>
      </w:r>
    </w:p>
    <w:p>
      <w:pPr>
        <w:spacing w:line="360" w:lineRule="auto"/>
        <w:rPr>
          <w:b/>
          <w:sz w:val="24"/>
          <w:szCs w:val="28"/>
        </w:rPr>
      </w:pPr>
      <w:r>
        <w:rPr>
          <w:rFonts w:hint="eastAsia"/>
          <w:b/>
          <w:sz w:val="24"/>
          <w:szCs w:val="28"/>
        </w:rPr>
        <w:t>实验结果与分析：</w:t>
      </w:r>
    </w:p>
    <w:p>
      <w:pPr>
        <w:spacing w:line="360" w:lineRule="auto"/>
        <w:ind w:firstLine="420" w:firstLineChars="200"/>
        <w:rPr>
          <w:rFonts w:hint="default"/>
          <w:sz w:val="21"/>
          <w:szCs w:val="21"/>
          <w:lang w:val="en-US" w:eastAsia="zh-CN"/>
        </w:rPr>
      </w:pPr>
      <w:r>
        <w:rPr>
          <w:rFonts w:hint="eastAsia"/>
          <w:sz w:val="21"/>
          <w:szCs w:val="21"/>
          <w:lang w:val="en-US" w:eastAsia="zh-CN"/>
        </w:rPr>
        <w:t>该环节解释实验指导书中的思考问题部分。</w:t>
      </w:r>
    </w:p>
    <w:p>
      <w:pPr>
        <w:spacing w:line="360" w:lineRule="auto"/>
        <w:rPr>
          <w:rFonts w:hint="eastAsia"/>
          <w:sz w:val="24"/>
          <w:szCs w:val="28"/>
        </w:rPr>
      </w:pPr>
      <w:r>
        <w:rPr>
          <w:rFonts w:hint="eastAsia"/>
          <w:b/>
          <w:bCs/>
          <w:sz w:val="21"/>
          <w:szCs w:val="21"/>
          <w:lang w:val="en-US" w:eastAsia="zh-CN"/>
        </w:rPr>
        <w:t>（1）广播风暴产生的原因是什么？它有什么危害？</w:t>
      </w:r>
    </w:p>
    <w:p>
      <w:pPr>
        <w:spacing w:line="360" w:lineRule="auto"/>
        <w:ind w:firstLine="420" w:firstLineChars="200"/>
        <w:rPr>
          <w:rFonts w:hint="eastAsia"/>
          <w:sz w:val="21"/>
          <w:szCs w:val="21"/>
          <w:lang w:val="en-US" w:eastAsia="zh-CN"/>
        </w:rPr>
      </w:pPr>
      <w:r>
        <w:rPr>
          <w:rFonts w:hint="eastAsia"/>
          <w:sz w:val="21"/>
          <w:szCs w:val="21"/>
          <w:lang w:val="en-US" w:eastAsia="zh-CN"/>
        </w:rPr>
        <w:t>广播风暴是网络中发生广播消息传播过度，导致网络中的设备被不必要的广播消息淹没的现象。产生广播风暴的主要原因包括：</w:t>
      </w:r>
    </w:p>
    <w:p>
      <w:pPr>
        <w:spacing w:line="360" w:lineRule="auto"/>
        <w:rPr>
          <w:rFonts w:hint="eastAsia"/>
          <w:sz w:val="21"/>
          <w:szCs w:val="21"/>
          <w:lang w:val="en-US" w:eastAsia="zh-CN"/>
        </w:rPr>
      </w:pPr>
      <w:r>
        <w:rPr>
          <w:rFonts w:hint="eastAsia"/>
          <w:sz w:val="21"/>
          <w:szCs w:val="21"/>
          <w:lang w:val="en-US" w:eastAsia="zh-CN"/>
        </w:rPr>
        <w:t>a、网络环路：当网络中存在环路时，广播消息可能在网络中无限循环，导致广播风暴。</w:t>
      </w:r>
    </w:p>
    <w:p>
      <w:pPr>
        <w:spacing w:line="360" w:lineRule="auto"/>
        <w:rPr>
          <w:rFonts w:hint="eastAsia"/>
          <w:sz w:val="21"/>
          <w:szCs w:val="21"/>
          <w:lang w:val="en-US" w:eastAsia="zh-CN"/>
        </w:rPr>
      </w:pPr>
      <w:r>
        <w:rPr>
          <w:rFonts w:hint="eastAsia"/>
          <w:sz w:val="21"/>
          <w:szCs w:val="21"/>
          <w:lang w:val="en-US" w:eastAsia="zh-CN"/>
        </w:rPr>
        <w:t>b、网络设备故障：某个网络设备故障可能导致它不正确地转发广播消息，使得广播消息在网络中无限传播。</w:t>
      </w:r>
    </w:p>
    <w:p>
      <w:pPr>
        <w:spacing w:line="360" w:lineRule="auto"/>
        <w:rPr>
          <w:rFonts w:hint="eastAsia"/>
          <w:sz w:val="21"/>
          <w:szCs w:val="21"/>
          <w:lang w:val="en-US" w:eastAsia="zh-CN"/>
        </w:rPr>
      </w:pPr>
      <w:r>
        <w:rPr>
          <w:rFonts w:hint="eastAsia"/>
          <w:sz w:val="21"/>
          <w:szCs w:val="21"/>
          <w:lang w:val="en-US" w:eastAsia="zh-CN"/>
        </w:rPr>
        <w:t>c、网络设计不当：不良的网络设计或配置错误可能导致广播消息无法正确处理，从而引发广播风暴。</w:t>
      </w:r>
    </w:p>
    <w:p>
      <w:pPr>
        <w:spacing w:line="360" w:lineRule="auto"/>
        <w:ind w:firstLine="420" w:firstLineChars="200"/>
        <w:rPr>
          <w:rFonts w:hint="eastAsia"/>
          <w:sz w:val="21"/>
          <w:szCs w:val="21"/>
          <w:lang w:val="en-US" w:eastAsia="zh-CN"/>
        </w:rPr>
      </w:pPr>
      <w:r>
        <w:rPr>
          <w:rFonts w:hint="eastAsia"/>
          <w:sz w:val="21"/>
          <w:szCs w:val="21"/>
          <w:lang w:val="en-US" w:eastAsia="zh-CN"/>
        </w:rPr>
        <w:t>广播风暴可能导致以下危害：</w:t>
      </w:r>
    </w:p>
    <w:p>
      <w:pPr>
        <w:spacing w:line="360" w:lineRule="auto"/>
        <w:rPr>
          <w:rFonts w:hint="eastAsia"/>
          <w:sz w:val="21"/>
          <w:szCs w:val="21"/>
          <w:lang w:val="en-US" w:eastAsia="zh-CN"/>
        </w:rPr>
      </w:pPr>
      <w:r>
        <w:rPr>
          <w:rFonts w:hint="eastAsia"/>
          <w:sz w:val="21"/>
          <w:szCs w:val="21"/>
          <w:lang w:val="en-US" w:eastAsia="zh-CN"/>
        </w:rPr>
        <w:t>a、网络拥塞：大量不必要的广播消息会占用网络带宽，导致网络拥塞，影响正常的数据传输。</w:t>
      </w:r>
    </w:p>
    <w:p>
      <w:pPr>
        <w:spacing w:line="360" w:lineRule="auto"/>
        <w:rPr>
          <w:rFonts w:hint="eastAsia"/>
          <w:sz w:val="21"/>
          <w:szCs w:val="21"/>
          <w:lang w:val="en-US" w:eastAsia="zh-CN"/>
        </w:rPr>
      </w:pPr>
      <w:r>
        <w:rPr>
          <w:rFonts w:hint="eastAsia"/>
          <w:sz w:val="21"/>
          <w:szCs w:val="21"/>
          <w:lang w:val="en-US" w:eastAsia="zh-CN"/>
        </w:rPr>
        <w:t>b、性能下降：广播风暴会导致网络设备过度负荷，使其性能下降，影响正常的网络通信。</w:t>
      </w:r>
    </w:p>
    <w:p>
      <w:pPr>
        <w:spacing w:line="360" w:lineRule="auto"/>
        <w:rPr>
          <w:rFonts w:hint="eastAsia"/>
          <w:sz w:val="21"/>
          <w:szCs w:val="21"/>
          <w:lang w:val="en-US" w:eastAsia="zh-CN"/>
        </w:rPr>
      </w:pPr>
      <w:r>
        <w:rPr>
          <w:rFonts w:hint="eastAsia"/>
          <w:sz w:val="21"/>
          <w:szCs w:val="21"/>
          <w:lang w:val="en-US" w:eastAsia="zh-CN"/>
        </w:rPr>
        <w:t>c、服务不可用：在极端情况下，广播风暴可能导致网络服务不可用，使网络中的设备无法正常通信。</w:t>
      </w:r>
    </w:p>
    <w:p>
      <w:pPr>
        <w:spacing w:line="360" w:lineRule="auto"/>
        <w:rPr>
          <w:sz w:val="24"/>
          <w:szCs w:val="28"/>
        </w:rPr>
      </w:pPr>
      <w:r>
        <w:rPr>
          <w:rFonts w:hint="eastAsia"/>
          <w:sz w:val="21"/>
          <w:szCs w:val="21"/>
          <w:lang w:val="en-US" w:eastAsia="zh-CN"/>
        </w:rPr>
        <w:t>d、网络不稳定：广播风暴可能导致网络不稳定，影响用户正常的网络体验。</w:t>
      </w:r>
    </w:p>
    <w:p>
      <w:pPr>
        <w:spacing w:line="360" w:lineRule="auto"/>
        <w:rPr>
          <w:rFonts w:hint="eastAsia"/>
          <w:b/>
          <w:bCs/>
          <w:sz w:val="21"/>
          <w:szCs w:val="21"/>
          <w:lang w:val="en-US" w:eastAsia="zh-CN"/>
        </w:rPr>
      </w:pPr>
      <w:r>
        <w:rPr>
          <w:rFonts w:hint="eastAsia"/>
          <w:b/>
          <w:bCs/>
          <w:sz w:val="21"/>
          <w:szCs w:val="21"/>
          <w:lang w:val="en-US" w:eastAsia="zh-CN"/>
        </w:rPr>
        <w:t>（2）根交换机也称为根桥，它的选举规则是什么？</w:t>
      </w:r>
    </w:p>
    <w:p>
      <w:pPr>
        <w:spacing w:line="360" w:lineRule="auto"/>
        <w:rPr>
          <w:rFonts w:hint="default"/>
          <w:sz w:val="21"/>
          <w:szCs w:val="21"/>
          <w:lang w:val="en-US" w:eastAsia="zh-CN"/>
        </w:rPr>
      </w:pPr>
      <w:r>
        <w:rPr>
          <w:rFonts w:hint="eastAsia"/>
          <w:sz w:val="21"/>
          <w:szCs w:val="21"/>
          <w:lang w:val="en-US" w:eastAsia="zh-CN"/>
        </w:rPr>
        <w:t>a、</w:t>
      </w:r>
      <w:r>
        <w:rPr>
          <w:rFonts w:hint="default"/>
          <w:sz w:val="21"/>
          <w:szCs w:val="21"/>
          <w:lang w:val="en-US" w:eastAsia="zh-CN"/>
        </w:rPr>
        <w:t>Bridge ID比较：每个交换机都有一个唯一的Bridge ID，由优先级和MAC地址组成。生成树协议中，Bridge ID越小，优先级越高。交换机会比较所有相邻交换机的Bridge ID，选择具有最小Bridge ID的交换机作为根交换机。</w:t>
      </w:r>
    </w:p>
    <w:p>
      <w:pPr>
        <w:spacing w:line="360" w:lineRule="auto"/>
        <w:rPr>
          <w:rFonts w:hint="default"/>
          <w:sz w:val="21"/>
          <w:szCs w:val="21"/>
          <w:lang w:val="en-US" w:eastAsia="zh-CN"/>
        </w:rPr>
      </w:pPr>
      <w:r>
        <w:rPr>
          <w:rFonts w:hint="eastAsia"/>
          <w:sz w:val="21"/>
          <w:szCs w:val="21"/>
          <w:lang w:val="en-US" w:eastAsia="zh-CN"/>
        </w:rPr>
        <w:t>b、</w:t>
      </w:r>
      <w:r>
        <w:rPr>
          <w:rFonts w:hint="default"/>
          <w:sz w:val="21"/>
          <w:szCs w:val="21"/>
          <w:lang w:val="en-US" w:eastAsia="zh-CN"/>
        </w:rPr>
        <w:t>优先级比较：如果有多个交换机具有相同的最小Bridge ID，那么将比较它们的优先级。交换机的优先级是一个16位的值，默认值为32768。优先级越低，优先级越高。</w:t>
      </w:r>
    </w:p>
    <w:p>
      <w:pPr>
        <w:spacing w:line="360" w:lineRule="auto"/>
        <w:rPr>
          <w:rFonts w:hint="default" w:eastAsiaTheme="minorEastAsia"/>
          <w:sz w:val="24"/>
          <w:szCs w:val="28"/>
          <w:lang w:val="en-US" w:eastAsia="zh-CN"/>
        </w:rPr>
      </w:pPr>
      <w:r>
        <w:rPr>
          <w:rFonts w:hint="eastAsia"/>
          <w:sz w:val="21"/>
          <w:szCs w:val="21"/>
          <w:lang w:val="en-US" w:eastAsia="zh-CN"/>
        </w:rPr>
        <w:t>c、</w:t>
      </w:r>
      <w:r>
        <w:rPr>
          <w:rFonts w:hint="default"/>
          <w:sz w:val="21"/>
          <w:szCs w:val="21"/>
          <w:lang w:val="en-US" w:eastAsia="zh-CN"/>
        </w:rPr>
        <w:t>MAC地址比较：如果两个交换机具有相同的Bridge ID和优先级，那么将比较它们的MAC地址。MAC地址越小，优先级越高。</w:t>
      </w:r>
    </w:p>
    <w:p>
      <w:pPr>
        <w:spacing w:line="360" w:lineRule="auto"/>
        <w:rPr>
          <w:rFonts w:hint="eastAsia"/>
          <w:b/>
          <w:bCs/>
          <w:sz w:val="21"/>
          <w:szCs w:val="21"/>
          <w:lang w:val="en-US" w:eastAsia="zh-CN"/>
        </w:rPr>
      </w:pPr>
      <w:r>
        <w:rPr>
          <w:rFonts w:hint="eastAsia"/>
          <w:b/>
          <w:bCs/>
          <w:sz w:val="21"/>
          <w:szCs w:val="21"/>
          <w:lang w:val="en-US" w:eastAsia="zh-CN"/>
        </w:rPr>
        <w:t>（3）非根交换机，怎样选举根端口？</w:t>
      </w:r>
    </w:p>
    <w:p>
      <w:pPr>
        <w:spacing w:line="360" w:lineRule="auto"/>
        <w:rPr>
          <w:rFonts w:hint="eastAsia"/>
          <w:sz w:val="21"/>
          <w:szCs w:val="21"/>
          <w:lang w:val="en-US" w:eastAsia="zh-CN"/>
        </w:rPr>
      </w:pPr>
      <w:r>
        <w:rPr>
          <w:rFonts w:hint="eastAsia"/>
          <w:sz w:val="21"/>
          <w:szCs w:val="21"/>
          <w:lang w:val="en-US" w:eastAsia="zh-CN"/>
        </w:rPr>
        <w:t>a、根路径成本比较：非根交换机的每个端口都会计算到根交换机的路径成本。路径成本是从该端口到根交换机的总带宽代价。端口选择具有最低路径成本的路径作为根端口。</w:t>
      </w:r>
    </w:p>
    <w:p>
      <w:pPr>
        <w:spacing w:line="360" w:lineRule="auto"/>
        <w:rPr>
          <w:rFonts w:hint="eastAsia"/>
          <w:sz w:val="21"/>
          <w:szCs w:val="21"/>
          <w:lang w:val="en-US" w:eastAsia="zh-CN"/>
        </w:rPr>
      </w:pPr>
      <w:r>
        <w:rPr>
          <w:rFonts w:hint="eastAsia"/>
          <w:sz w:val="21"/>
          <w:szCs w:val="21"/>
          <w:lang w:val="en-US" w:eastAsia="zh-CN"/>
        </w:rPr>
        <w:t>b、根路径成本相同的情况下，比较桥优先级：如果存在多个端口具有相同的最低路径成本，那么将比较相邻交换机的桥优先级。桥优先级越低的交换机将优先选择为根端口。</w:t>
      </w:r>
    </w:p>
    <w:p>
      <w:pPr>
        <w:spacing w:line="360" w:lineRule="auto"/>
        <w:rPr>
          <w:rFonts w:hint="eastAsia"/>
          <w:sz w:val="21"/>
          <w:szCs w:val="21"/>
          <w:lang w:val="en-US" w:eastAsia="zh-CN"/>
        </w:rPr>
      </w:pPr>
      <w:r>
        <w:rPr>
          <w:rFonts w:hint="eastAsia"/>
          <w:sz w:val="21"/>
          <w:szCs w:val="21"/>
          <w:lang w:val="en-US" w:eastAsia="zh-CN"/>
        </w:rPr>
        <w:t>c、桥优先级相同的情况下，比较本地端口优先级：如果相邻交换机的桥优先级相同，那么将比较本地端口的优先级。本地端口优先级越低的端口将被选择为根端口。</w:t>
      </w:r>
    </w:p>
    <w:p>
      <w:pPr>
        <w:spacing w:line="360" w:lineRule="auto"/>
        <w:rPr>
          <w:rFonts w:hint="eastAsia"/>
          <w:b/>
          <w:bCs/>
          <w:sz w:val="21"/>
          <w:szCs w:val="21"/>
          <w:lang w:val="en-US" w:eastAsia="zh-CN"/>
        </w:rPr>
      </w:pPr>
      <w:r>
        <w:rPr>
          <w:rFonts w:hint="eastAsia"/>
          <w:sz w:val="21"/>
          <w:szCs w:val="21"/>
          <w:lang w:val="en-US" w:eastAsia="zh-CN"/>
        </w:rPr>
        <w:t>d、端口号比较：如果以上都相同，将比较端口号。端口号越小的端口将被选择为根端口。</w:t>
      </w:r>
    </w:p>
    <w:p/>
    <w:p/>
    <w:p/>
    <w:p/>
    <w:p/>
    <w:p/>
    <w:p/>
    <w:p/>
    <w:p/>
    <w:p/>
    <w:p/>
    <w:p/>
    <w:p/>
    <w:p/>
    <w:p/>
    <w:p/>
    <w:p/>
    <w:p/>
    <w:p/>
    <w:p/>
    <w:p/>
    <w:p/>
    <w:p/>
    <w:p/>
    <w:p/>
    <w:p/>
    <w:p/>
    <w:p/>
    <w:p/>
    <w:p/>
    <w:p/>
    <w:p/>
    <w:p/>
    <w:p/>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r>
        <w:rPr>
          <w:rFonts w:hint="eastAsia"/>
          <w:szCs w:val="28"/>
          <w:lang w:val="en-US" w:eastAsia="zh-CN"/>
        </w:rPr>
        <w:t>计通学院</w:t>
      </w:r>
      <w:r>
        <w:rPr>
          <w:rFonts w:hint="eastAsia"/>
          <w:szCs w:val="28"/>
        </w:rPr>
        <w:t xml:space="preserve">           专业：</w:t>
      </w:r>
      <w:r>
        <w:rPr>
          <w:rFonts w:hint="eastAsia"/>
          <w:szCs w:val="28"/>
          <w:lang w:val="en-US" w:eastAsia="zh-CN"/>
        </w:rPr>
        <w:t>信息安全</w:t>
      </w:r>
      <w:r>
        <w:rPr>
          <w:rFonts w:hint="eastAsia"/>
          <w:szCs w:val="28"/>
        </w:rPr>
        <w:t xml:space="preserve">       班级：</w:t>
      </w:r>
      <w:r>
        <w:rPr>
          <w:rFonts w:hint="eastAsia"/>
          <w:szCs w:val="28"/>
          <w:lang w:val="en-US" w:eastAsia="zh-CN"/>
        </w:rPr>
        <w:t>信安211</w:t>
      </w:r>
      <w:r>
        <w:rPr>
          <w:rFonts w:hint="eastAsia"/>
          <w:szCs w:val="28"/>
        </w:rPr>
        <w:t xml:space="preserve">                   </w:t>
      </w:r>
    </w:p>
    <w:p>
      <w:pPr>
        <w:pBdr>
          <w:bottom w:val="single" w:color="auto" w:sz="4" w:space="1"/>
        </w:pBdr>
        <w:spacing w:before="312" w:beforeLines="100" w:after="312" w:afterLines="100" w:line="360" w:lineRule="auto"/>
        <w:rPr>
          <w:sz w:val="24"/>
          <w:szCs w:val="28"/>
        </w:rPr>
      </w:pPr>
      <w:r>
        <w:rPr>
          <w:rFonts w:hint="eastAsia"/>
          <w:szCs w:val="28"/>
        </w:rPr>
        <w:t>姓名：</w:t>
      </w:r>
      <w:r>
        <w:rPr>
          <w:rFonts w:hint="eastAsia"/>
          <w:szCs w:val="28"/>
          <w:lang w:val="en-US" w:eastAsia="zh-CN"/>
        </w:rPr>
        <w:t>李晓坤</w:t>
      </w:r>
      <w:r>
        <w:rPr>
          <w:rFonts w:hint="eastAsia"/>
          <w:szCs w:val="28"/>
        </w:rPr>
        <w:t xml:space="preserve">         </w:t>
      </w:r>
      <w:r>
        <w:rPr>
          <w:szCs w:val="28"/>
        </w:rPr>
        <w:t xml:space="preserve">    </w:t>
      </w:r>
      <w:r>
        <w:rPr>
          <w:rFonts w:hint="eastAsia"/>
          <w:szCs w:val="28"/>
        </w:rPr>
        <w:t>学号：</w:t>
      </w:r>
      <w:r>
        <w:rPr>
          <w:rFonts w:hint="eastAsia"/>
          <w:szCs w:val="28"/>
          <w:lang w:val="en-US" w:eastAsia="zh-CN"/>
        </w:rPr>
        <w:t>U202141863</w:t>
      </w:r>
      <w:r>
        <w:rPr>
          <w:rFonts w:hint="eastAsia"/>
          <w:szCs w:val="28"/>
        </w:rPr>
        <w:t xml:space="preserve">    实验日期： </w:t>
      </w:r>
      <w:r>
        <w:rPr>
          <w:szCs w:val="28"/>
        </w:rPr>
        <w:t xml:space="preserve"> </w:t>
      </w:r>
      <w:r>
        <w:rPr>
          <w:rFonts w:hint="eastAsia"/>
          <w:szCs w:val="28"/>
          <w:lang w:val="en-US" w:eastAsia="zh-CN"/>
        </w:rPr>
        <w:t>2023</w:t>
      </w:r>
      <w:r>
        <w:rPr>
          <w:szCs w:val="28"/>
        </w:rPr>
        <w:t>年</w:t>
      </w:r>
      <w:r>
        <w:rPr>
          <w:rFonts w:hint="eastAsia"/>
          <w:szCs w:val="28"/>
        </w:rPr>
        <w:t xml:space="preserve">  </w:t>
      </w:r>
      <w:r>
        <w:rPr>
          <w:rFonts w:hint="eastAsia"/>
          <w:szCs w:val="28"/>
          <w:lang w:val="en-US" w:eastAsia="zh-CN"/>
        </w:rPr>
        <w:t>12</w:t>
      </w:r>
      <w:r>
        <w:rPr>
          <w:szCs w:val="28"/>
        </w:rPr>
        <w:t xml:space="preserve"> </w:t>
      </w:r>
      <w:r>
        <w:rPr>
          <w:rFonts w:hint="eastAsia"/>
          <w:szCs w:val="28"/>
        </w:rPr>
        <w:t xml:space="preserve">月 </w:t>
      </w:r>
      <w:r>
        <w:rPr>
          <w:rFonts w:hint="eastAsia"/>
          <w:szCs w:val="28"/>
          <w:lang w:val="en-US" w:eastAsia="zh-CN"/>
        </w:rPr>
        <w:t>7</w:t>
      </w:r>
      <w:r>
        <w:rPr>
          <w:rFonts w:hint="eastAsia"/>
          <w:szCs w:val="28"/>
        </w:rPr>
        <w:t xml:space="preserve"> 日  </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本次实验中的实验三不进行实际操作，通过阅读实验指导书了解相关知识。</w:t>
      </w:r>
    </w:p>
    <w:p>
      <w:pPr>
        <w:spacing w:before="312" w:beforeLines="100" w:line="360" w:lineRule="auto"/>
        <w:rPr>
          <w:b/>
          <w:sz w:val="24"/>
          <w:szCs w:val="28"/>
          <w:u w:val="single"/>
        </w:rPr>
      </w:pPr>
      <w:r>
        <w:rPr>
          <w:rFonts w:hint="eastAsia"/>
          <w:b/>
          <w:sz w:val="24"/>
          <w:szCs w:val="28"/>
        </w:rPr>
        <w:t>实验名称：</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实验四：跨交换机实现相同VLAN互访</w:t>
      </w:r>
    </w:p>
    <w:p>
      <w:pPr>
        <w:spacing w:line="360" w:lineRule="auto"/>
        <w:rPr>
          <w:b/>
          <w:sz w:val="24"/>
          <w:szCs w:val="28"/>
        </w:rPr>
      </w:pPr>
      <w:r>
        <w:rPr>
          <w:rFonts w:hint="eastAsia"/>
          <w:b/>
          <w:sz w:val="24"/>
          <w:szCs w:val="28"/>
        </w:rPr>
        <w:t>实验目的：</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（1）了解IEEE802.1q的实现方法</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（2）了解交换机接口的trunk模式和access模式</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（2）掌握链路聚合的原理及配置方法</w:t>
      </w:r>
    </w:p>
    <w:p>
      <w:pPr>
        <w:spacing w:line="360" w:lineRule="auto"/>
        <w:rPr>
          <w:b/>
          <w:sz w:val="24"/>
          <w:szCs w:val="28"/>
        </w:rPr>
      </w:pPr>
      <w:r>
        <w:rPr>
          <w:rFonts w:hint="eastAsia"/>
          <w:b/>
          <w:sz w:val="24"/>
          <w:szCs w:val="28"/>
        </w:rPr>
        <w:t>实验仪器：</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二层交换机1台</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三层交换机1台</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主机4台</w:t>
      </w:r>
    </w:p>
    <w:p>
      <w:pPr>
        <w:spacing w:line="360" w:lineRule="auto"/>
        <w:rPr>
          <w:b/>
          <w:sz w:val="24"/>
          <w:szCs w:val="28"/>
        </w:rPr>
      </w:pPr>
      <w:r>
        <w:rPr>
          <w:rFonts w:hint="eastAsia"/>
          <w:b/>
          <w:sz w:val="24"/>
          <w:szCs w:val="28"/>
        </w:rPr>
        <w:t>实验原理：</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交换机通过MAC地址进行数据转发，引入VLAN之后，在MAC地址表中增加vlan信息，也就是交换机会维护一个本地vlan的MAC地址表。在进行数据转发时，首先在同一个vlan的MAC地址表中根据目的MAC查找转发端口，若查找到进行转发；若查找不到则向此vlan的网关发送，由网关向其他网段（vlan）进行转发。</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引入Vlan后，交换机的端口按用途分为访问连接端口（Access Link）和干路连接端口（Trunk Link），访问连接端口（Access Link）连接 PC 机，只属于某一个Vlan，Trunk端口连接交换机和交换机，属于所有Vlan共有。这与之前在实验三中学到的基础知识是一致的。</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为了提高交换机的传输带宽，可以将交换机之间的多个端口互联，也就是链路聚合，这在我们之前的实验验证广播风暴时介绍过。同样，也可能会出现广播风暴问题，因此要求我们先进行交换机端口聚合的配置，然后再进行连线。</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本次实验要实现两个交换机之间两对端口的聚合，属于vlan 10的PC1和PC3之间能连通，属于vlan 20的PC2和PC4之间能连通，PC1和PC4之间不能连通。下图是本实验的网络拓扑结构图。</w:t>
      </w:r>
    </w:p>
    <w:p>
      <w:pPr>
        <w:spacing w:line="360" w:lineRule="auto"/>
        <w:jc w:val="center"/>
        <w:rPr>
          <w:sz w:val="24"/>
          <w:szCs w:val="28"/>
        </w:rPr>
      </w:pPr>
      <w:r>
        <w:drawing>
          <wp:inline distT="0" distB="0" distL="114300" distR="114300">
            <wp:extent cx="2899410" cy="1316990"/>
            <wp:effectExtent l="0" t="0" r="15240"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a:stretch>
                      <a:fillRect/>
                    </a:stretch>
                  </pic:blipFill>
                  <pic:spPr>
                    <a:xfrm>
                      <a:off x="0" y="0"/>
                      <a:ext cx="2899410" cy="1316990"/>
                    </a:xfrm>
                    <a:prstGeom prst="rect">
                      <a:avLst/>
                    </a:prstGeom>
                    <a:noFill/>
                    <a:ln>
                      <a:noFill/>
                    </a:ln>
                  </pic:spPr>
                </pic:pic>
              </a:graphicData>
            </a:graphic>
          </wp:inline>
        </w:drawing>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在实验过程中，我对端口连接模式不熟悉（理论课上目前还没有讲授），因此我查阅资料(</w:t>
      </w:r>
      <w:r>
        <w:rPr>
          <w:rFonts w:ascii="宋体" w:hAnsi="宋体" w:eastAsia="宋体" w:cs="宋体"/>
          <w:sz w:val="21"/>
          <w:szCs w:val="21"/>
        </w:rPr>
        <w:fldChar w:fldCharType="begin"/>
      </w:r>
      <w:r>
        <w:rPr>
          <w:rFonts w:ascii="宋体" w:hAnsi="宋体" w:eastAsia="宋体" w:cs="宋体"/>
          <w:sz w:val="21"/>
          <w:szCs w:val="21"/>
        </w:rPr>
        <w:instrText xml:space="preserve"> HYPERLINK "https://info.support.huawei.com/info-finder/encyclopedia/zh/VLAN.html" </w:instrText>
      </w:r>
      <w:r>
        <w:rPr>
          <w:rFonts w:ascii="宋体" w:hAnsi="宋体" w:eastAsia="宋体" w:cs="宋体"/>
          <w:sz w:val="21"/>
          <w:szCs w:val="21"/>
        </w:rPr>
        <w:fldChar w:fldCharType="separate"/>
      </w:r>
      <w:r>
        <w:rPr>
          <w:rStyle w:val="7"/>
          <w:rFonts w:ascii="宋体" w:hAnsi="宋体" w:eastAsia="宋体" w:cs="宋体"/>
          <w:sz w:val="21"/>
          <w:szCs w:val="21"/>
        </w:rPr>
        <w:t>什么是VLAN？VLAN是如何工作的？ - 华为 (huawei.com)</w:t>
      </w:r>
      <w:r>
        <w:rPr>
          <w:rFonts w:ascii="宋体" w:hAnsi="宋体" w:eastAsia="宋体" w:cs="宋体"/>
          <w:sz w:val="21"/>
          <w:szCs w:val="21"/>
        </w:rPr>
        <w:fldChar w:fldCharType="end"/>
      </w:r>
      <w:r>
        <w:rPr>
          <w:rFonts w:hint="eastAsia" w:ascii="宋体" w:hAnsi="宋体" w:eastAsia="宋体" w:cs="宋体"/>
          <w:sz w:val="21"/>
          <w:szCs w:val="21"/>
          <w:lang w:val="en-US" w:eastAsia="zh-CN"/>
        </w:rPr>
        <w:t>)，学习了关于端口连接模式的相关知识，主要有三种连接模式：access、trunk、hybrid。</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a、access接口</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Access接口一般用于和不能识别Tag的用户终端（如用户主机、服务器）相连，或者不需要区分不同VLAN成员时使用。</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在一个VLAN交换网络中，以太网数据帧主要有以下两种形式：</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1、无标记帧（Untagged帧）：原始的、未加入4字节VLAN标签的帧。</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2、有标记帧（Tagged帧）：加入了4字节VLAN标签的帧。</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Access接口大部分情况只能收发Untagged帧，且只能为Untagged帧添加唯一VLAN的Tag。交换机内部只处理Tagged帧，所以Access接口需要给收到的数据帧添加VLAN Tag，也就必须配置缺省VLAN。配置缺省VLAN后，该Access接口也就加入了该VLAN。当Access接口收到带有Tag的帧，并且帧中VID与PVID相同时，Access接口也能接收并处理该帧。在发送带有Tag的帧前，Access接口会剥离Tag。</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b、trunk接口</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Trunk接口一般用于连接交换机、路由器、AP以及可同时收发Tagged帧和Untagged帧的语音终端。它可以允许多个VLAN的帧带Tag通过，但只允许属于缺省VLAN的帧从该类接口上发出时不带Tag（即剥除Tag）。</w:t>
      </w:r>
    </w:p>
    <w:p>
      <w:pPr>
        <w:spacing w:line="360" w:lineRule="auto"/>
        <w:ind w:firstLine="420" w:firstLineChars="200"/>
        <w:rPr>
          <w:sz w:val="24"/>
          <w:szCs w:val="28"/>
        </w:rPr>
      </w:pPr>
      <w:r>
        <w:rPr>
          <w:rFonts w:hint="eastAsia" w:ascii="宋体" w:hAnsi="宋体" w:eastAsia="宋体" w:cs="宋体"/>
          <w:sz w:val="21"/>
          <w:szCs w:val="21"/>
          <w:lang w:val="en-US" w:eastAsia="zh-CN"/>
        </w:rPr>
        <w:t>Trunk接口上的缺省VLAN，有的厂商也将它定义为native VLAN。当Trunk接口收到Untagged帧时，会为Untagged帧打上Native VLAN对应的Tag。</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c、hybrid接口</w:t>
      </w:r>
    </w:p>
    <w:p>
      <w:pPr>
        <w:spacing w:line="360" w:lineRule="auto"/>
        <w:ind w:firstLine="420" w:firstLineChars="200"/>
        <w:rPr>
          <w:rFonts w:hint="eastAsia"/>
          <w:b/>
          <w:sz w:val="24"/>
          <w:szCs w:val="28"/>
        </w:rPr>
      </w:pPr>
      <w:r>
        <w:rPr>
          <w:rFonts w:hint="eastAsia" w:ascii="宋体" w:hAnsi="宋体" w:eastAsia="宋体" w:cs="宋体"/>
          <w:sz w:val="21"/>
          <w:szCs w:val="21"/>
          <w:lang w:val="en-US" w:eastAsia="zh-CN"/>
        </w:rPr>
        <w:t>Hybrid接口既可以用于连接不能识别Tag的用户终端（如用户主机、服务器）和网络设备（如Hub），也可以用于连接交换机、路由器以及可同时收发Tagged帧和Untagged帧的语音终端、AP。它可以允许多个VLAN的帧带Tag通过，且允许从该类接口发出的帧根据需要配置某些VLAN的帧带Tag（即不剥除Tag）、某些VLAN的帧不带Tag（即剥除Tag）。</w:t>
      </w:r>
    </w:p>
    <w:p>
      <w:pPr>
        <w:spacing w:line="360" w:lineRule="auto"/>
        <w:rPr>
          <w:b/>
          <w:sz w:val="24"/>
          <w:szCs w:val="28"/>
        </w:rPr>
      </w:pPr>
      <w:r>
        <w:rPr>
          <w:rFonts w:hint="eastAsia"/>
          <w:b/>
          <w:sz w:val="24"/>
          <w:szCs w:val="28"/>
        </w:rPr>
        <w:t>实验内容与步骤：</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（1）连线</w:t>
      </w:r>
    </w:p>
    <w:p>
      <w:pPr>
        <w:spacing w:line="360" w:lineRule="auto"/>
        <w:ind w:firstLine="420" w:firstLineChars="200"/>
        <w:rPr>
          <w:sz w:val="24"/>
          <w:szCs w:val="28"/>
        </w:rPr>
      </w:pPr>
      <w:r>
        <w:rPr>
          <w:rFonts w:hint="eastAsia" w:ascii="宋体" w:hAnsi="宋体" w:eastAsia="宋体" w:cs="宋体"/>
          <w:sz w:val="21"/>
          <w:szCs w:val="21"/>
          <w:lang w:val="en-US" w:eastAsia="zh-CN"/>
        </w:rPr>
        <w:t>将PC1和交换机A的G0/1端口相连；将PC2和交换机A的G0/2端口相连；将PC3和交换机B的F0/1端口相连；将PC4和交换机B的F0/2端口相连。</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（2）创建vlan，两台交换机的配置相同</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在二层交换机上创建vlan 10和vlan 20这两个VLAN。</w:t>
      </w:r>
    </w:p>
    <w:p>
      <w:pPr>
        <w:spacing w:line="360" w:lineRule="auto"/>
        <w:jc w:val="center"/>
        <w:rPr>
          <w:sz w:val="24"/>
          <w:szCs w:val="28"/>
        </w:rPr>
      </w:pPr>
      <w:r>
        <w:drawing>
          <wp:inline distT="0" distB="0" distL="114300" distR="114300">
            <wp:extent cx="3937000" cy="1971040"/>
            <wp:effectExtent l="0" t="0" r="6350" b="1016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3937000" cy="1971040"/>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（3）为VLAN添加端口</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具体来说，二层交换机的G0/1和G0/2分别属于vlan 10和vlan 20；三层交换机的F0/1和F0/2分别属于vlan 10和vlan 20。</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在二层交换机上的配置如下。</w:t>
      </w:r>
    </w:p>
    <w:p>
      <w:pPr>
        <w:spacing w:line="360" w:lineRule="auto"/>
        <w:jc w:val="center"/>
        <w:rPr>
          <w:rFonts w:hint="eastAsia"/>
          <w:sz w:val="24"/>
          <w:szCs w:val="28"/>
          <w:lang w:val="en-US" w:eastAsia="zh-CN"/>
        </w:rPr>
      </w:pPr>
      <w:r>
        <w:drawing>
          <wp:inline distT="0" distB="0" distL="114300" distR="114300">
            <wp:extent cx="3983355" cy="2449830"/>
            <wp:effectExtent l="0" t="0" r="17145"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3983355" cy="2449830"/>
                    </a:xfrm>
                    <a:prstGeom prst="rect">
                      <a:avLst/>
                    </a:prstGeom>
                    <a:noFill/>
                    <a:ln>
                      <a:noFill/>
                    </a:ln>
                  </pic:spPr>
                </pic:pic>
              </a:graphicData>
            </a:graphic>
          </wp:inline>
        </w:drawing>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在三层交换机上的配置如下。</w:t>
      </w:r>
    </w:p>
    <w:p>
      <w:pPr>
        <w:spacing w:line="360" w:lineRule="auto"/>
        <w:jc w:val="center"/>
        <w:rPr>
          <w:sz w:val="24"/>
          <w:szCs w:val="28"/>
        </w:rPr>
      </w:pPr>
      <w:r>
        <w:drawing>
          <wp:inline distT="0" distB="0" distL="114300" distR="114300">
            <wp:extent cx="4073525" cy="3059430"/>
            <wp:effectExtent l="0" t="0" r="3175" b="762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9"/>
                    <a:stretch>
                      <a:fillRect/>
                    </a:stretch>
                  </pic:blipFill>
                  <pic:spPr>
                    <a:xfrm>
                      <a:off x="0" y="0"/>
                      <a:ext cx="4073525" cy="3059430"/>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（4）通过show vlan查看配置情况</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查看二层交换机的配置情况。</w:t>
      </w:r>
    </w:p>
    <w:p>
      <w:pPr>
        <w:spacing w:line="360" w:lineRule="auto"/>
        <w:jc w:val="center"/>
      </w:pPr>
      <w:r>
        <w:drawing>
          <wp:inline distT="0" distB="0" distL="114300" distR="114300">
            <wp:extent cx="4149725" cy="3398520"/>
            <wp:effectExtent l="0" t="0" r="3175" b="1143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0"/>
                    <a:stretch>
                      <a:fillRect/>
                    </a:stretch>
                  </pic:blipFill>
                  <pic:spPr>
                    <a:xfrm>
                      <a:off x="0" y="0"/>
                      <a:ext cx="4149725" cy="3398520"/>
                    </a:xfrm>
                    <a:prstGeom prst="rect">
                      <a:avLst/>
                    </a:prstGeom>
                    <a:noFill/>
                    <a:ln>
                      <a:noFill/>
                    </a:ln>
                  </pic:spPr>
                </pic:pic>
              </a:graphicData>
            </a:graphic>
          </wp:inline>
        </w:drawing>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查看三层交换机的配置情况。</w:t>
      </w:r>
    </w:p>
    <w:p>
      <w:pPr>
        <w:spacing w:line="360" w:lineRule="auto"/>
        <w:jc w:val="center"/>
        <w:rPr>
          <w:sz w:val="24"/>
          <w:szCs w:val="28"/>
        </w:rPr>
      </w:pPr>
      <w:r>
        <w:drawing>
          <wp:inline distT="0" distB="0" distL="114300" distR="114300">
            <wp:extent cx="4316095" cy="3241675"/>
            <wp:effectExtent l="0" t="0" r="8255" b="1587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41"/>
                    <a:stretch>
                      <a:fillRect/>
                    </a:stretch>
                  </pic:blipFill>
                  <pic:spPr>
                    <a:xfrm>
                      <a:off x="0" y="0"/>
                      <a:ext cx="4316095" cy="3241675"/>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（5）配置交换机与交换机相连的端口</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主要是配置G0/24和F0/24端口为trunk模式，然后再次查看vlan，会发现trunk被加入vlan 10和vlan 20中。</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配置二层交换的的G0/24端口。</w:t>
      </w:r>
    </w:p>
    <w:p>
      <w:pPr>
        <w:spacing w:line="360" w:lineRule="auto"/>
        <w:jc w:val="center"/>
      </w:pPr>
      <w:r>
        <w:drawing>
          <wp:inline distT="0" distB="0" distL="114300" distR="114300">
            <wp:extent cx="4052570" cy="4143375"/>
            <wp:effectExtent l="0" t="0" r="5080" b="952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2"/>
                    <a:stretch>
                      <a:fillRect/>
                    </a:stretch>
                  </pic:blipFill>
                  <pic:spPr>
                    <a:xfrm>
                      <a:off x="0" y="0"/>
                      <a:ext cx="4052570" cy="4143375"/>
                    </a:xfrm>
                    <a:prstGeom prst="rect">
                      <a:avLst/>
                    </a:prstGeom>
                    <a:noFill/>
                    <a:ln>
                      <a:noFill/>
                    </a:ln>
                  </pic:spPr>
                </pic:pic>
              </a:graphicData>
            </a:graphic>
          </wp:inline>
        </w:drawing>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配置三层交换机的F0/24端口。</w:t>
      </w:r>
    </w:p>
    <w:p>
      <w:pPr>
        <w:spacing w:line="360" w:lineRule="auto"/>
        <w:jc w:val="center"/>
        <w:rPr>
          <w:sz w:val="24"/>
          <w:szCs w:val="28"/>
        </w:rPr>
      </w:pPr>
      <w:r>
        <w:drawing>
          <wp:inline distT="0" distB="0" distL="114300" distR="114300">
            <wp:extent cx="4173220" cy="3134360"/>
            <wp:effectExtent l="0" t="0" r="17780" b="889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43"/>
                    <a:stretch>
                      <a:fillRect/>
                    </a:stretch>
                  </pic:blipFill>
                  <pic:spPr>
                    <a:xfrm>
                      <a:off x="0" y="0"/>
                      <a:ext cx="4173220" cy="3134360"/>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（6）配置四台主机的网卡</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受限于报告篇幅，这里只展示PC1的网卡配置情况。</w:t>
      </w:r>
    </w:p>
    <w:p>
      <w:pPr>
        <w:spacing w:line="360" w:lineRule="auto"/>
        <w:jc w:val="center"/>
        <w:rPr>
          <w:sz w:val="24"/>
          <w:szCs w:val="28"/>
        </w:rPr>
      </w:pPr>
      <w:r>
        <w:drawing>
          <wp:inline distT="0" distB="0" distL="114300" distR="114300">
            <wp:extent cx="3632835" cy="4459605"/>
            <wp:effectExtent l="0" t="0" r="5715" b="1714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44"/>
                    <a:stretch>
                      <a:fillRect/>
                    </a:stretch>
                  </pic:blipFill>
                  <pic:spPr>
                    <a:xfrm>
                      <a:off x="0" y="0"/>
                      <a:ext cx="3632835" cy="4459605"/>
                    </a:xfrm>
                    <a:prstGeom prst="rect">
                      <a:avLst/>
                    </a:prstGeom>
                    <a:noFill/>
                    <a:ln>
                      <a:noFill/>
                    </a:ln>
                  </pic:spPr>
                </pic:pic>
              </a:graphicData>
            </a:graphic>
          </wp:inline>
        </w:drawing>
      </w:r>
    </w:p>
    <w:p>
      <w:pPr>
        <w:spacing w:line="360" w:lineRule="auto"/>
        <w:rPr>
          <w:rFonts w:hint="eastAsia" w:ascii="宋体" w:hAnsi="宋体" w:eastAsia="宋体" w:cs="宋体"/>
          <w:b/>
          <w:bCs/>
          <w:sz w:val="21"/>
          <w:szCs w:val="21"/>
          <w:lang w:val="en-US" w:eastAsia="zh-CN"/>
        </w:rPr>
      </w:pP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（7）四台主机之间相互ping，验证连通性</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PC1 ping PC3</w:t>
      </w:r>
    </w:p>
    <w:p>
      <w:pPr>
        <w:spacing w:line="360" w:lineRule="auto"/>
        <w:jc w:val="center"/>
      </w:pPr>
      <w:r>
        <w:drawing>
          <wp:inline distT="0" distB="0" distL="114300" distR="114300">
            <wp:extent cx="4201160" cy="2195830"/>
            <wp:effectExtent l="0" t="0" r="8890" b="1397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5"/>
                    <a:stretch>
                      <a:fillRect/>
                    </a:stretch>
                  </pic:blipFill>
                  <pic:spPr>
                    <a:xfrm>
                      <a:off x="0" y="0"/>
                      <a:ext cx="4201160" cy="2195830"/>
                    </a:xfrm>
                    <a:prstGeom prst="rect">
                      <a:avLst/>
                    </a:prstGeom>
                    <a:noFill/>
                    <a:ln>
                      <a:noFill/>
                    </a:ln>
                  </pic:spPr>
                </pic:pic>
              </a:graphicData>
            </a:graphic>
          </wp:inline>
        </w:drawing>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Pc1 ping pc4</w:t>
      </w:r>
    </w:p>
    <w:p>
      <w:pPr>
        <w:spacing w:line="360" w:lineRule="auto"/>
        <w:jc w:val="center"/>
      </w:pPr>
      <w:r>
        <w:drawing>
          <wp:inline distT="0" distB="0" distL="114300" distR="114300">
            <wp:extent cx="4234815" cy="2212975"/>
            <wp:effectExtent l="0" t="0" r="13335" b="15875"/>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6"/>
                    <a:stretch>
                      <a:fillRect/>
                    </a:stretch>
                  </pic:blipFill>
                  <pic:spPr>
                    <a:xfrm>
                      <a:off x="0" y="0"/>
                      <a:ext cx="4234815" cy="2212975"/>
                    </a:xfrm>
                    <a:prstGeom prst="rect">
                      <a:avLst/>
                    </a:prstGeom>
                    <a:noFill/>
                    <a:ln>
                      <a:noFill/>
                    </a:ln>
                  </pic:spPr>
                </pic:pic>
              </a:graphicData>
            </a:graphic>
          </wp:inline>
        </w:drawing>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PC2 ping PC4</w:t>
      </w:r>
    </w:p>
    <w:p>
      <w:pPr>
        <w:spacing w:line="360" w:lineRule="auto"/>
        <w:jc w:val="center"/>
        <w:rPr>
          <w:sz w:val="24"/>
          <w:szCs w:val="28"/>
        </w:rPr>
      </w:pPr>
      <w:r>
        <w:drawing>
          <wp:inline distT="0" distB="0" distL="114300" distR="114300">
            <wp:extent cx="3837940" cy="2635885"/>
            <wp:effectExtent l="0" t="0" r="10160" b="1206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7"/>
                    <a:stretch>
                      <a:fillRect/>
                    </a:stretch>
                  </pic:blipFill>
                  <pic:spPr>
                    <a:xfrm>
                      <a:off x="0" y="0"/>
                      <a:ext cx="3837940" cy="2635885"/>
                    </a:xfrm>
                    <a:prstGeom prst="rect">
                      <a:avLst/>
                    </a:prstGeom>
                    <a:noFill/>
                    <a:ln>
                      <a:noFill/>
                    </a:ln>
                  </pic:spPr>
                </pic:pic>
              </a:graphicData>
            </a:graphic>
          </wp:inline>
        </w:drawing>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在这一步中，需要填写一个测试表格，因此将这个表格作为实验数据进行记录，在后续的实验数据环节会进行展示。</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（8）下面进行选作内容，抓取vlan id报文</w:t>
      </w:r>
    </w:p>
    <w:p>
      <w:pPr>
        <w:spacing w:line="360" w:lineRule="auto"/>
        <w:ind w:firstLine="420" w:firstLineChars="200"/>
        <w:rPr>
          <w:sz w:val="24"/>
          <w:szCs w:val="28"/>
        </w:rPr>
      </w:pPr>
      <w:r>
        <w:rPr>
          <w:rFonts w:hint="eastAsia" w:ascii="宋体" w:hAnsi="宋体" w:eastAsia="宋体" w:cs="宋体"/>
          <w:sz w:val="21"/>
          <w:szCs w:val="21"/>
          <w:lang w:val="en-US" w:eastAsia="zh-CN"/>
        </w:rPr>
        <w:t>端口镜像分为本地端口镜像和远程端口镜像，一个端口镜像（SPAN）会话只能有一个目的端口（监控端口），但是可以有多个源端口（被监控端口）。这一部分主要是通过对监控口进行抓包，获得vlan报文，并进行分析。</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（9）端口镜像，使用Wireshark分析802.1q报文</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在二层交换机上选定一个端口G0/5作为监控口，将三层交换机的F0/1口，映射到二层交换机的G0/5，监控端口和被监控端口不在同一台设备上，称为远程端口镜像。</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A、交换机A和交换机B创建vlan 7作为远程镜像的网络号，交换机之间相连的模式设置为trunk模式。</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设置二层交换机。</w:t>
      </w:r>
    </w:p>
    <w:p>
      <w:pPr>
        <w:spacing w:line="360" w:lineRule="auto"/>
        <w:jc w:val="center"/>
      </w:pPr>
      <w:r>
        <w:drawing>
          <wp:inline distT="0" distB="0" distL="114300" distR="114300">
            <wp:extent cx="4015105" cy="2533650"/>
            <wp:effectExtent l="0" t="0" r="4445"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8"/>
                    <a:stretch>
                      <a:fillRect/>
                    </a:stretch>
                  </pic:blipFill>
                  <pic:spPr>
                    <a:xfrm>
                      <a:off x="0" y="0"/>
                      <a:ext cx="4015105" cy="2533650"/>
                    </a:xfrm>
                    <a:prstGeom prst="rect">
                      <a:avLst/>
                    </a:prstGeom>
                    <a:noFill/>
                    <a:ln>
                      <a:noFill/>
                    </a:ln>
                  </pic:spPr>
                </pic:pic>
              </a:graphicData>
            </a:graphic>
          </wp:inline>
        </w:drawing>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设置三层交换机。</w:t>
      </w:r>
    </w:p>
    <w:p>
      <w:pPr>
        <w:spacing w:line="360" w:lineRule="auto"/>
        <w:jc w:val="center"/>
        <w:rPr>
          <w:rFonts w:hint="eastAsia" w:ascii="宋体" w:hAnsi="宋体" w:eastAsia="宋体" w:cs="宋体"/>
          <w:sz w:val="21"/>
          <w:szCs w:val="21"/>
          <w:lang w:val="en-US" w:eastAsia="zh-CN"/>
        </w:rPr>
      </w:pPr>
      <w:r>
        <w:drawing>
          <wp:inline distT="0" distB="0" distL="114300" distR="114300">
            <wp:extent cx="3841750" cy="2357755"/>
            <wp:effectExtent l="0" t="0" r="6350" b="444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9"/>
                    <a:stretch>
                      <a:fillRect/>
                    </a:stretch>
                  </pic:blipFill>
                  <pic:spPr>
                    <a:xfrm>
                      <a:off x="0" y="0"/>
                      <a:ext cx="3841750" cy="2357755"/>
                    </a:xfrm>
                    <a:prstGeom prst="rect">
                      <a:avLst/>
                    </a:prstGeom>
                    <a:noFill/>
                    <a:ln>
                      <a:noFill/>
                    </a:ln>
                  </pic:spPr>
                </pic:pic>
              </a:graphicData>
            </a:graphic>
          </wp:inline>
        </w:drawing>
      </w:r>
    </w:p>
    <w:p>
      <w:pPr>
        <w:spacing w:line="36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B、三层交换机上制定源端口F0/1和输出端口F0/24</w:t>
      </w:r>
    </w:p>
    <w:p>
      <w:pPr>
        <w:spacing w:line="360" w:lineRule="auto"/>
        <w:jc w:val="center"/>
      </w:pPr>
      <w:r>
        <w:drawing>
          <wp:inline distT="0" distB="0" distL="114300" distR="114300">
            <wp:extent cx="3904615" cy="2931795"/>
            <wp:effectExtent l="0" t="0" r="635" b="190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50"/>
                    <a:stretch>
                      <a:fillRect/>
                    </a:stretch>
                  </pic:blipFill>
                  <pic:spPr>
                    <a:xfrm>
                      <a:off x="0" y="0"/>
                      <a:ext cx="3904615" cy="2931795"/>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C、二层交换机上选定G0/5作为监控口，为端口镜像的目的端口。</w:t>
      </w:r>
    </w:p>
    <w:p>
      <w:pPr>
        <w:spacing w:line="360" w:lineRule="auto"/>
        <w:jc w:val="center"/>
      </w:pPr>
      <w:r>
        <w:drawing>
          <wp:inline distT="0" distB="0" distL="114300" distR="114300">
            <wp:extent cx="3917315" cy="1991995"/>
            <wp:effectExtent l="0" t="0" r="6985" b="825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51"/>
                    <a:stretch>
                      <a:fillRect/>
                    </a:stretch>
                  </pic:blipFill>
                  <pic:spPr>
                    <a:xfrm>
                      <a:off x="0" y="0"/>
                      <a:ext cx="3917315" cy="1991995"/>
                    </a:xfrm>
                    <a:prstGeom prst="rect">
                      <a:avLst/>
                    </a:prstGeom>
                    <a:noFill/>
                    <a:ln>
                      <a:noFill/>
                    </a:ln>
                  </pic:spPr>
                </pic:pic>
              </a:graphicData>
            </a:graphic>
          </wp:inline>
        </w:drawing>
      </w:r>
    </w:p>
    <w:p>
      <w:pPr>
        <w:spacing w:line="36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D、二层交换机G0/5连接一台主机，打开Wireshark抓包软件，抓取“网络实验”网卡的数据包。执行 PC1pingPC3 操作，它们同属于VLAN10，能够连通，停止抓包，展开报文的数据链路层，可以发现，VLANID字段出现在报文里面。</w:t>
      </w:r>
    </w:p>
    <w:p>
      <w:pPr>
        <w:spacing w:line="360" w:lineRule="auto"/>
        <w:jc w:val="center"/>
        <w:rPr>
          <w:sz w:val="24"/>
          <w:szCs w:val="28"/>
        </w:rPr>
      </w:pPr>
      <w:r>
        <w:drawing>
          <wp:inline distT="0" distB="0" distL="114300" distR="114300">
            <wp:extent cx="3721100" cy="2101215"/>
            <wp:effectExtent l="0" t="0" r="12700" b="1333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52"/>
                    <a:srcRect b="31712"/>
                    <a:stretch>
                      <a:fillRect/>
                    </a:stretch>
                  </pic:blipFill>
                  <pic:spPr>
                    <a:xfrm>
                      <a:off x="0" y="0"/>
                      <a:ext cx="3721100" cy="2101215"/>
                    </a:xfrm>
                    <a:prstGeom prst="rect">
                      <a:avLst/>
                    </a:prstGeom>
                    <a:noFill/>
                    <a:ln>
                      <a:noFill/>
                    </a:ln>
                  </pic:spPr>
                </pic:pic>
              </a:graphicData>
            </a:graphic>
          </wp:inline>
        </w:drawing>
      </w:r>
    </w:p>
    <w:p>
      <w:pPr>
        <w:spacing w:line="360" w:lineRule="auto"/>
        <w:ind w:firstLine="420" w:firstLineChars="200"/>
        <w:rPr>
          <w:sz w:val="24"/>
          <w:szCs w:val="28"/>
        </w:rPr>
      </w:pPr>
      <w:r>
        <w:rPr>
          <w:rFonts w:hint="eastAsia" w:ascii="宋体" w:hAnsi="宋体" w:eastAsia="宋体" w:cs="宋体"/>
          <w:sz w:val="21"/>
          <w:szCs w:val="21"/>
          <w:lang w:val="en-US" w:eastAsia="zh-CN"/>
        </w:rPr>
        <w:t>针对所抓取的报文，作为实验数据，会在实验数据处理环节进行详细分析。</w:t>
      </w:r>
    </w:p>
    <w:p>
      <w:pPr>
        <w:spacing w:line="360" w:lineRule="auto"/>
        <w:rPr>
          <w:b/>
          <w:sz w:val="24"/>
          <w:szCs w:val="28"/>
        </w:rPr>
      </w:pPr>
      <w:r>
        <w:rPr>
          <w:rFonts w:hint="eastAsia"/>
          <w:b/>
          <w:sz w:val="24"/>
          <w:szCs w:val="28"/>
        </w:rPr>
        <w:t>实验数据：</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（1）测试连通性实验数据</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实验中测试连通性环节，需要PC1-PC4之间相互测试连通性，将测试结果整理成为下面的表格（表格中*表示不测试自己到自己的连通性）。</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6" w:hRule="atLeast"/>
        </w:trPr>
        <w:tc>
          <w:tcPr>
            <w:tcW w:w="1704" w:type="dxa"/>
            <mc:AlternateContent>
              <mc:Choice Requires="wpsCustomData">
                <wpsCustomData:diagonals>
                  <wpsCustomData:diagonal from="10000" to="30000">
                    <wpsCustomData:border w:val="single" w:color="auto" w:sz="4" w:space="0"/>
                  </wpsCustomData:diagonal>
                </wpsCustomData:diagonals>
              </mc:Choice>
            </mc:AlternateContent>
          </w:tcPr>
          <w:p>
            <w:pPr>
              <w:snapToGrid w:val="0"/>
              <w:spacing w:line="360" w:lineRule="auto"/>
              <mc:AlternateContent>
                <mc:Choice Requires="wpsCustomData">
                  <wpsCustomData:diagonalParaType/>
                </mc:Choice>
              </mc:AlternateContent>
              <w:rPr>
                <w:rFonts w:hint="default"/>
                <w:sz w:val="21"/>
                <w:szCs w:val="21"/>
                <w:vertAlign w:val="baseline"/>
                <w:lang w:val="en-US" w:eastAsia="zh-CN"/>
              </w:rPr>
            </w:pPr>
            <w:r>
              <w:rPr>
                <w:rFonts w:hint="eastAsia"/>
                <w:sz w:val="21"/>
                <w:szCs w:val="21"/>
                <w:vertAlign w:val="baseline"/>
                <w:lang w:val="en-US" w:eastAsia="zh-CN"/>
              </w:rPr>
              <w:t>从</w:t>
            </w:r>
          </w:p>
          <w:p>
            <w:pPr>
              <w:spacing w:line="360" w:lineRule="auto"/>
              <w:rPr>
                <w:rFonts w:hint="default"/>
                <w:sz w:val="21"/>
                <w:szCs w:val="21"/>
                <w:vertAlign w:val="baseline"/>
                <w:lang w:val="en-US" w:eastAsia="zh-CN"/>
              </w:rPr>
            </w:pPr>
            <w:r>
              <w:rPr>
                <w:rFonts w:hint="eastAsia"/>
                <w:sz w:val="21"/>
                <w:szCs w:val="21"/>
                <w:vertAlign w:val="baseline"/>
                <w:lang w:val="en-US" w:eastAsia="zh-CN"/>
              </w:rPr>
              <w:t>到</w:t>
            </w:r>
          </w:p>
        </w:tc>
        <w:tc>
          <w:tcPr>
            <w:tcW w:w="1704"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PC1</w:t>
            </w:r>
          </w:p>
        </w:tc>
        <w:tc>
          <w:tcPr>
            <w:tcW w:w="1704"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PC2</w:t>
            </w:r>
          </w:p>
        </w:tc>
        <w:tc>
          <w:tcPr>
            <w:tcW w:w="1705"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PC3</w:t>
            </w:r>
          </w:p>
        </w:tc>
        <w:tc>
          <w:tcPr>
            <w:tcW w:w="1705"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PC1</w:t>
            </w:r>
          </w:p>
        </w:tc>
        <w:tc>
          <w:tcPr>
            <w:tcW w:w="1704"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4"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5"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5"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PC2</w:t>
            </w:r>
          </w:p>
        </w:tc>
        <w:tc>
          <w:tcPr>
            <w:tcW w:w="1704"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4"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5"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5"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PC3</w:t>
            </w:r>
          </w:p>
        </w:tc>
        <w:tc>
          <w:tcPr>
            <w:tcW w:w="1704"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4"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5"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5"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PC4</w:t>
            </w:r>
          </w:p>
        </w:tc>
        <w:tc>
          <w:tcPr>
            <w:tcW w:w="1704"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4"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5"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c>
          <w:tcPr>
            <w:tcW w:w="1705"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w:t>
            </w:r>
          </w:p>
        </w:tc>
      </w:tr>
    </w:tbl>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（2）抓取vlan报文实验数据</w:t>
      </w:r>
    </w:p>
    <w:p>
      <w:pPr>
        <w:spacing w:line="360" w:lineRule="auto"/>
        <w:jc w:val="center"/>
        <w:rPr>
          <w:sz w:val="24"/>
          <w:szCs w:val="28"/>
        </w:rPr>
      </w:pPr>
      <w:r>
        <w:drawing>
          <wp:inline distT="0" distB="0" distL="114300" distR="114300">
            <wp:extent cx="3721100" cy="2101215"/>
            <wp:effectExtent l="0" t="0" r="12700" b="1333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2"/>
                    <a:srcRect b="31712"/>
                    <a:stretch>
                      <a:fillRect/>
                    </a:stretch>
                  </pic:blipFill>
                  <pic:spPr>
                    <a:xfrm>
                      <a:off x="0" y="0"/>
                      <a:ext cx="3721100" cy="2101215"/>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实验数据处理：</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（1）针对连通性测试的实验数据</w:t>
      </w:r>
    </w:p>
    <w:p>
      <w:pPr>
        <w:spacing w:line="360" w:lineRule="auto"/>
        <w:ind w:firstLine="420" w:firstLineChars="200"/>
        <w:rPr>
          <w:sz w:val="24"/>
          <w:szCs w:val="28"/>
        </w:rPr>
      </w:pPr>
      <w:r>
        <w:rPr>
          <w:rFonts w:hint="eastAsia" w:ascii="宋体" w:hAnsi="宋体" w:eastAsia="宋体" w:cs="宋体"/>
          <w:sz w:val="21"/>
          <w:szCs w:val="21"/>
          <w:lang w:val="en-US" w:eastAsia="zh-CN"/>
        </w:rPr>
        <w:t>此时，PC1与PC3同属于vlan 10，PC2与PC4同属于vlan 20，因此同属于一个vlan的主机可以连通，不属于同一个vlan的主机不可以连通。在后续的实验中，我们会通过三层交换机的路由模块或路由器来实现不同vlan间的通信。</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（2）针对抓取的vlan数据包</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对其中的第一个icmp报文内容进行分析。</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240" w:lineRule="auto"/>
              <w:rPr>
                <w:rFonts w:hint="default"/>
                <w:sz w:val="18"/>
                <w:szCs w:val="18"/>
                <w:vertAlign w:val="baseline"/>
                <w:lang w:val="en-US" w:eastAsia="zh-CN"/>
              </w:rPr>
            </w:pPr>
            <w:r>
              <w:rPr>
                <w:rFonts w:hint="default"/>
                <w:sz w:val="18"/>
                <w:szCs w:val="18"/>
                <w:vertAlign w:val="baseline"/>
                <w:lang w:val="en-US" w:eastAsia="zh-CN"/>
              </w:rPr>
              <w:t>Frame 5: 78 bytes on wire (624 bits), 78 bytes captured (624 bits) on interface 0</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Interface id: 0 (\Device\NPF_{7319E03A-9492-46B1-AFA7-B0A0EAAFB72B})</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Interface name: \Device\NPF_{7319E03A-9492-46B1-AFA7-B0A0EAAFB72B}</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Encapsulation type: Ethernet (1)</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Arrival Time: Dec  7, 2023 17:50:19.359412000 中国标准时间</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[Time shift for this packet: 0.000000000 seconds]</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Epoch Time: 1701942619.359412000 seconds</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[Time delta from previous captured frame: 0.468257000 seconds]</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[Time delta from previous displayed frame: 0.000000000 seconds]</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[Time since reference or first frame: 1.972848000 seconds]</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Frame Number: 5</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Frame Length: 78 bytes (624 bits)</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Capture Length: 78 bytes (624 bits)</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[Frame is marked: False]</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[Frame is ignored: False]</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[Protocols in frame: eth:ethertype:vlan:ethertype:ip:icmp:data]</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[Coloring Rule Name: ICMP]</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[Coloring Rule String: icmp || icmpv6]</w:t>
            </w:r>
          </w:p>
          <w:p>
            <w:pPr>
              <w:spacing w:line="240" w:lineRule="auto"/>
              <w:rPr>
                <w:rFonts w:hint="default"/>
                <w:sz w:val="18"/>
                <w:szCs w:val="18"/>
                <w:vertAlign w:val="baseline"/>
                <w:lang w:val="en-US" w:eastAsia="zh-CN"/>
              </w:rPr>
            </w:pPr>
            <w:r>
              <w:rPr>
                <w:rFonts w:hint="default"/>
                <w:sz w:val="18"/>
                <w:szCs w:val="18"/>
                <w:vertAlign w:val="baseline"/>
                <w:lang w:val="en-US" w:eastAsia="zh-CN"/>
              </w:rPr>
              <w:t>Ethernet II, Src: 04:f9:f8:8c:ef:08 (04:f9:f8:8c:ef:08), Dst: 04:f9:f8:8c:ee:ff (04:f9:f8:8c:ee:ff)</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Destination: 04:f9:f8:8c:ee:ff (04:f9:f8:8c:ee:ff)</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Address: 04:f9:f8:8c:ee:ff (04:f9:f8:8c:ee:ff)</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 ..0. .... .... .... .... = LG bit: Globally unique address (factory default)</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 ...0 .... .... .... .... = IG bit: Individual address (unicast)</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Source: 04:f9:f8:8c:ef:08 (04:f9:f8:8c:ef:08)</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Address: 04:f9:f8:8c:ef:08 (04:f9:f8:8c:ef:08)</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 ..0. .... .... .... .... = LG bit: Globally unique address (factory default)</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 ...0 .... .... .... .... = IG bit: Individual address (unicast)</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Type: 802.1Q Virtual LAN (0x8100)</w:t>
            </w:r>
          </w:p>
          <w:p>
            <w:pPr>
              <w:spacing w:line="240" w:lineRule="auto"/>
              <w:rPr>
                <w:rFonts w:hint="default"/>
                <w:sz w:val="18"/>
                <w:szCs w:val="18"/>
                <w:vertAlign w:val="baseline"/>
                <w:lang w:val="en-US" w:eastAsia="zh-CN"/>
              </w:rPr>
            </w:pPr>
            <w:r>
              <w:rPr>
                <w:rFonts w:hint="default"/>
                <w:sz w:val="18"/>
                <w:szCs w:val="18"/>
                <w:vertAlign w:val="baseline"/>
                <w:lang w:val="en-US" w:eastAsia="zh-CN"/>
              </w:rPr>
              <w:t>802.1Q Virtual LAN, PRI: 0, DEI: 0, ID: 10</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000. .... .... .... = Priority: Best Effort (default) (0)</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...0 .... .... .... = DEI: Ineligible</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 0000 0000 1010 = ID: 10</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Type: IPv4 (0x0800)</w:t>
            </w:r>
          </w:p>
          <w:p>
            <w:pPr>
              <w:spacing w:line="240" w:lineRule="auto"/>
              <w:rPr>
                <w:rFonts w:hint="default"/>
                <w:sz w:val="18"/>
                <w:szCs w:val="18"/>
                <w:vertAlign w:val="baseline"/>
                <w:lang w:val="en-US" w:eastAsia="zh-CN"/>
              </w:rPr>
            </w:pPr>
            <w:r>
              <w:rPr>
                <w:rFonts w:hint="default"/>
                <w:sz w:val="18"/>
                <w:szCs w:val="18"/>
                <w:vertAlign w:val="baseline"/>
                <w:lang w:val="en-US" w:eastAsia="zh-CN"/>
              </w:rPr>
              <w:t>Internet Protocol Version 4, Src: 172.16.1.11, Dst: 172.16.1.33</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0100 .... = Version: 4</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 0101 = Header Length: 20 bytes (5)</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Differentiated Services Field: 0x00 (DSCP: CS0, ECN: Not-ECT)</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Total Length: 60</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Identification: 0x768e (30350)</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Flags: 0x0000</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0... .... .... .... = Reserved bit: Not set</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.0.. .... .... .... = Don't fragment: Not set</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..0. .... .... .... = More fragments: Not set</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Fragment offset: 0</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Time to live: 128</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Protocol: ICMP (1)</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Header checksum: 0x69e6 [validation disabled]</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[Header checksum status: Unverified]</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Source: 172.16.1.11</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Destination: 172.16.1.33</w:t>
            </w:r>
          </w:p>
          <w:p>
            <w:pPr>
              <w:spacing w:line="240" w:lineRule="auto"/>
              <w:rPr>
                <w:rFonts w:hint="default"/>
                <w:sz w:val="18"/>
                <w:szCs w:val="18"/>
                <w:vertAlign w:val="baseline"/>
                <w:lang w:val="en-US" w:eastAsia="zh-CN"/>
              </w:rPr>
            </w:pPr>
            <w:r>
              <w:rPr>
                <w:rFonts w:hint="default"/>
                <w:sz w:val="18"/>
                <w:szCs w:val="18"/>
                <w:vertAlign w:val="baseline"/>
                <w:lang w:val="en-US" w:eastAsia="zh-CN"/>
              </w:rPr>
              <w:t>Internet Control Message Protocol</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Type: 8 (Echo (ping) request)</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Code: 0</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Checksum: 0x4ce5 [correct]</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[Checksum Status: Good]</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Identifier (BE): 1 (0x0001)</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Identifier (LE): 256 (0x0100)</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Sequence number (BE): 118 (0x0076)</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Sequence number (LE): 30208 (0x7600)</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[Response frame: 6]</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Data (32 bytes)</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Data: 6162636465666768696a6b6c6d6e6f707172737475767761...</w:t>
            </w:r>
          </w:p>
          <w:p>
            <w:pPr>
              <w:spacing w:line="240" w:lineRule="auto"/>
              <w:rPr>
                <w:rFonts w:hint="default"/>
                <w:sz w:val="18"/>
                <w:szCs w:val="18"/>
                <w:vertAlign w:val="baseline"/>
                <w:lang w:val="en-US" w:eastAsia="zh-CN"/>
              </w:rPr>
            </w:pPr>
            <w:r>
              <w:rPr>
                <w:rFonts w:hint="default"/>
                <w:sz w:val="18"/>
                <w:szCs w:val="18"/>
                <w:vertAlign w:val="baseline"/>
                <w:lang w:val="en-US" w:eastAsia="zh-CN"/>
              </w:rPr>
              <w:t xml:space="preserve">        [Length: 32]</w:t>
            </w:r>
          </w:p>
        </w:tc>
      </w:tr>
    </w:tbl>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（一）</w:t>
      </w:r>
      <w:r>
        <w:rPr>
          <w:rFonts w:hint="default" w:ascii="宋体" w:hAnsi="宋体" w:eastAsia="宋体" w:cs="宋体"/>
          <w:sz w:val="21"/>
          <w:szCs w:val="21"/>
          <w:lang w:val="en-US" w:eastAsia="zh-CN"/>
        </w:rPr>
        <w:t>基本信息</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接口ID: 0，指示捕获此数据包的网络接口。</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到达时间: 2023年12月7日 17:50:19 中国标准时间，数据包到达接口的时间。</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帧编号: 5，表示这是捕获的第五个数据包。</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帧长度: 78字节（624位），数据包的总长度。</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捕获长度: 78字节，实际捕获的数据长度。</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（二）</w:t>
      </w:r>
      <w:r>
        <w:rPr>
          <w:rFonts w:hint="default" w:ascii="宋体" w:hAnsi="宋体" w:eastAsia="宋体" w:cs="宋体"/>
          <w:sz w:val="21"/>
          <w:szCs w:val="21"/>
          <w:lang w:val="en-US" w:eastAsia="zh-CN"/>
        </w:rPr>
        <w:t>以太网II</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目的地址 (Dst): 04:f9:f8:8c:ee:ff，接收此数据包的设备的MAC地址。</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源地址 (Src): 04:f9:f8:8c:ef:08，发送此数据包的设备的MAC地址。</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类型: 802.1Q虚拟局域网 (VLAN)。</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（三）</w:t>
      </w:r>
      <w:r>
        <w:rPr>
          <w:rFonts w:hint="default" w:ascii="宋体" w:hAnsi="宋体" w:eastAsia="宋体" w:cs="宋体"/>
          <w:sz w:val="21"/>
          <w:szCs w:val="21"/>
          <w:lang w:val="en-US" w:eastAsia="zh-CN"/>
        </w:rPr>
        <w:t>802.1Q虚拟局域网 (VLAN)</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优先级 (PRI): 0，表示最佳努力传输。</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DEI: 0，表示帧不是通过拥塞的路径发送的。</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ID: 10，表示此帧属于VLAN ID为10的虚拟局域网。</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（四）</w:t>
      </w:r>
      <w:r>
        <w:rPr>
          <w:rFonts w:hint="default" w:ascii="宋体" w:hAnsi="宋体" w:eastAsia="宋体" w:cs="宋体"/>
          <w:sz w:val="21"/>
          <w:szCs w:val="21"/>
          <w:lang w:val="en-US" w:eastAsia="zh-CN"/>
        </w:rPr>
        <w:t>互联网协议版本4 (IPv4)</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源IP地址: 172.16.1.11。</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目的IP地址: 172.16.1.33。</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总长度: 60字节。</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生存时间 (TTL): 128，数据包在网络中的最大跳数。</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协议: ICMP (1)，表示承载的是一个ICMP数据包。</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（五）</w:t>
      </w:r>
      <w:r>
        <w:rPr>
          <w:rFonts w:hint="default" w:ascii="宋体" w:hAnsi="宋体" w:eastAsia="宋体" w:cs="宋体"/>
          <w:sz w:val="21"/>
          <w:szCs w:val="21"/>
          <w:lang w:val="en-US" w:eastAsia="zh-CN"/>
        </w:rPr>
        <w:t>互联网控制消息协议 (ICMP)</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类型: 8，表示这是一个回声请求（ping请求）。</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代码: 0，与回声请求类型相关的特定代码。</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校验和: 0x4ce5，用于验证ICMP消息的完整性。</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标识符: 1（大端序），256（小端序）。</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序列号: 118（大端序），30208（小端序）。</w:t>
      </w:r>
    </w:p>
    <w:p>
      <w:pPr>
        <w:spacing w:line="360" w:lineRule="auto"/>
        <w:ind w:firstLine="420" w:firstLineChars="2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数据: 32字节的数据，通常用于ping请求的有效载荷。</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最后，可以在802.1Q部分找到vlan id。</w:t>
      </w:r>
    </w:p>
    <w:p>
      <w:pPr>
        <w:spacing w:line="360" w:lineRule="auto"/>
        <w:jc w:val="center"/>
        <w:rPr>
          <w:sz w:val="24"/>
          <w:szCs w:val="28"/>
        </w:rPr>
      </w:pPr>
      <w:r>
        <w:drawing>
          <wp:inline distT="0" distB="0" distL="114300" distR="114300">
            <wp:extent cx="3623310" cy="2996565"/>
            <wp:effectExtent l="0" t="0" r="15240" b="1333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3"/>
                    <a:stretch>
                      <a:fillRect/>
                    </a:stretch>
                  </pic:blipFill>
                  <pic:spPr>
                    <a:xfrm>
                      <a:off x="0" y="0"/>
                      <a:ext cx="3623310" cy="2996565"/>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实验结果与分析：</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下面，针对实验指导书中的思考问题进行回答。</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（1）二层交换机和三层交换机如果删除vlan配置，PC1-PC4之间能否连通？</w:t>
      </w:r>
    </w:p>
    <w:p>
      <w:pPr>
        <w:spacing w:line="360" w:lineRule="auto"/>
        <w:ind w:firstLine="420" w:firstLineChars="200"/>
        <w:rPr>
          <w:sz w:val="24"/>
          <w:szCs w:val="28"/>
        </w:rPr>
      </w:pPr>
      <w:r>
        <w:rPr>
          <w:rFonts w:hint="eastAsia" w:ascii="宋体" w:hAnsi="宋体" w:eastAsia="宋体" w:cs="宋体"/>
          <w:sz w:val="21"/>
          <w:szCs w:val="21"/>
          <w:lang w:val="en-US" w:eastAsia="zh-CN"/>
        </w:rPr>
        <w:t>删除VLAN配置后，PC1-PC4之间的连通性取决于它们是否在同一IP子网以及网络设备的配置。如果它们在同一IP子网内，并且物理连接正确，那么它们应该能够相互通信。如果它们在不同的IP子网，可能需要额外的路由配置。</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（2）Vlan是什么技术？与IP子网有什么异同？</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VLAN是一种网络技术，用于在数据链路层创建多个逻辑子网络，这些子网络在物理上可能分布在不同的交换机或网络设备上。VLAN的主要目的是提高网络的效率和安全性，通过逻辑上分隔网络来控制流量和限制广播域。</w:t>
      </w:r>
    </w:p>
    <w:p>
      <w:pPr>
        <w:spacing w:line="360" w:lineRule="auto"/>
        <w:rPr>
          <w:rFonts w:hint="eastAsia" w:ascii="宋体" w:hAnsi="宋体" w:eastAsia="宋体" w:cs="宋体"/>
          <w:sz w:val="21"/>
          <w:szCs w:val="21"/>
          <w:lang w:val="en-US" w:eastAsia="zh-CN"/>
        </w:rPr>
      </w:pPr>
      <w:r>
        <w:rPr>
          <w:rFonts w:hint="eastAsia" w:ascii="宋体" w:hAnsi="宋体" w:eastAsia="宋体" w:cs="宋体"/>
          <w:b/>
          <w:bCs/>
          <w:sz w:val="21"/>
          <w:szCs w:val="21"/>
          <w:lang w:val="en-US" w:eastAsia="zh-CN"/>
        </w:rPr>
        <w:t>相似点：</w:t>
      </w:r>
      <w:r>
        <w:rPr>
          <w:rFonts w:hint="eastAsia" w:ascii="宋体" w:hAnsi="宋体" w:eastAsia="宋体" w:cs="宋体"/>
          <w:sz w:val="21"/>
          <w:szCs w:val="21"/>
          <w:lang w:val="en-US" w:eastAsia="zh-CN"/>
        </w:rPr>
        <w:t>两者都用于创建网络中的逻辑分隔，提高网络的管理效率和安全性。</w:t>
      </w:r>
    </w:p>
    <w:p>
      <w:pPr>
        <w:spacing w:line="36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不同点：</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操作层级不同：VLAN工作在数据链路层，而IP子网工作在网络层。</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隔离方式不同：VLAN是通过交换机端口的配置来实现逻辑隔离，而IP子网是通过IP地址和子网掩码来实现。</w:t>
      </w:r>
    </w:p>
    <w:p>
      <w:pPr>
        <w:spacing w:line="360" w:lineRule="auto"/>
        <w:ind w:firstLine="420" w:firstLineChars="200"/>
        <w:rPr>
          <w:sz w:val="24"/>
          <w:szCs w:val="28"/>
        </w:rPr>
      </w:pPr>
      <w:r>
        <w:rPr>
          <w:rFonts w:hint="eastAsia" w:ascii="宋体" w:hAnsi="宋体" w:eastAsia="宋体" w:cs="宋体"/>
          <w:sz w:val="21"/>
          <w:szCs w:val="21"/>
          <w:lang w:val="en-US" w:eastAsia="zh-CN"/>
        </w:rPr>
        <w:t>通信机制不同：VLAN间的通信需要路由器或三层交换机来实现跨VLAN通信，而不同子网间的通信本质上是通过路由器进行的。</w:t>
      </w:r>
    </w:p>
    <w:p>
      <w:pPr>
        <w:spacing w:line="36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（3）Trunk如何识别不同的Vlan数据？它能解决不同交换机之间相同Vlan之间的通信问题，它可以解决不同交换机不同Vlan之间的通信问题吗？</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在Trunk链接上，数据包被标记以指示它们属于哪个VLAN。这通常通过在以太网帧中插入一个特殊的VLAN标识符（称为VLAN ID）来实现，这个过程称为帧标签化。最常用的标签化方法是IEEE 802.1Q标准。在802.1Q VLAN标签中，VLAN ID被插入到原始帧的以太网头部和帧的有效载荷之间。</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对于不同VLAN之间的通信，仅仅有Trunk链接是不够的，因为VLAN本质上是隔离的。要使不同VLAN之间的设备通信，需要路由器或具有路由功能的三层交换机来进行跨VLAN的路由。这种情况下，路由器或三层交换机的一个接口会连接到一个Trunk链接，该设备负责从一个VLAN接收数据，然后根据目的IP地址将数据路由到另一个VLAN。</w:t>
      </w:r>
    </w:p>
    <w:p>
      <w:pPr>
        <w:spacing w:line="360" w:lineRule="auto"/>
        <w:rPr>
          <w:sz w:val="24"/>
          <w:szCs w:val="28"/>
        </w:rPr>
      </w:pPr>
    </w:p>
    <w:p>
      <w:pPr>
        <w:spacing w:line="360" w:lineRule="auto"/>
        <w:rPr>
          <w:sz w:val="24"/>
          <w:szCs w:val="28"/>
        </w:rPr>
      </w:pPr>
    </w:p>
    <w:p>
      <w:pPr>
        <w:spacing w:line="360" w:lineRule="auto"/>
        <w:rPr>
          <w:sz w:val="24"/>
          <w:szCs w:val="28"/>
        </w:rPr>
      </w:pPr>
    </w:p>
    <w:p>
      <w:pPr>
        <w:spacing w:line="360" w:lineRule="auto"/>
        <w:rPr>
          <w:sz w:val="24"/>
          <w:szCs w:val="28"/>
        </w:rPr>
      </w:pPr>
    </w:p>
    <w:p>
      <w:pPr>
        <w:spacing w:line="360" w:lineRule="auto"/>
        <w:rPr>
          <w:sz w:val="24"/>
          <w:szCs w:val="28"/>
        </w:rPr>
      </w:pPr>
    </w:p>
    <w:p>
      <w:pPr>
        <w:spacing w:line="360" w:lineRule="auto"/>
        <w:rPr>
          <w:sz w:val="24"/>
          <w:szCs w:val="28"/>
        </w:rPr>
      </w:pPr>
    </w:p>
    <w:p>
      <w:pPr>
        <w:spacing w:line="360" w:lineRule="auto"/>
        <w:rPr>
          <w:sz w:val="24"/>
          <w:szCs w:val="28"/>
        </w:rPr>
      </w:pPr>
    </w:p>
    <w:p>
      <w:pPr>
        <w:spacing w:line="360" w:lineRule="auto"/>
        <w:rPr>
          <w:sz w:val="24"/>
          <w:szCs w:val="28"/>
        </w:rPr>
      </w:pPr>
    </w:p>
    <w:p>
      <w:pPr>
        <w:spacing w:line="360" w:lineRule="auto"/>
        <w:rPr>
          <w:sz w:val="24"/>
          <w:szCs w:val="28"/>
        </w:rPr>
      </w:pPr>
    </w:p>
    <w:p>
      <w:pPr>
        <w:spacing w:line="360" w:lineRule="auto"/>
        <w:rPr>
          <w:sz w:val="24"/>
          <w:szCs w:val="28"/>
        </w:rPr>
      </w:pPr>
    </w:p>
    <w:p>
      <w:pPr>
        <w:spacing w:line="360" w:lineRule="auto"/>
        <w:rPr>
          <w:sz w:val="24"/>
          <w:szCs w:val="28"/>
        </w:rPr>
      </w:pPr>
    </w:p>
    <w:p>
      <w:pPr>
        <w:spacing w:line="360" w:lineRule="auto"/>
        <w:rPr>
          <w:sz w:val="24"/>
          <w:szCs w:val="28"/>
        </w:rPr>
      </w:pPr>
    </w:p>
    <w:p>
      <w:pPr>
        <w:spacing w:line="360" w:lineRule="auto"/>
        <w:rPr>
          <w:sz w:val="24"/>
          <w:szCs w:val="28"/>
        </w:rPr>
      </w:pPr>
    </w:p>
    <w:p>
      <w:pPr>
        <w:spacing w:line="360" w:lineRule="auto"/>
        <w:rPr>
          <w:sz w:val="24"/>
          <w:szCs w:val="28"/>
        </w:rPr>
      </w:pPr>
    </w:p>
    <w:p>
      <w:pPr>
        <w:spacing w:before="312" w:beforeLines="100" w:line="360" w:lineRule="auto"/>
        <w:rPr>
          <w:b/>
          <w:sz w:val="24"/>
          <w:szCs w:val="28"/>
          <w:u w:val="single"/>
        </w:rPr>
      </w:pPr>
      <w:r>
        <w:rPr>
          <w:rFonts w:hint="eastAsia"/>
          <w:b/>
          <w:sz w:val="24"/>
          <w:szCs w:val="28"/>
        </w:rPr>
        <w:t>实验名称：</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实验五：通过三层交换机实现Vlan间路由</w:t>
      </w:r>
    </w:p>
    <w:p>
      <w:pPr>
        <w:spacing w:line="360" w:lineRule="auto"/>
        <w:rPr>
          <w:b/>
          <w:sz w:val="24"/>
          <w:szCs w:val="28"/>
        </w:rPr>
      </w:pPr>
      <w:r>
        <w:rPr>
          <w:rFonts w:hint="eastAsia"/>
          <w:b/>
          <w:sz w:val="24"/>
          <w:szCs w:val="28"/>
        </w:rPr>
        <w:t>实验目的：</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（1）拓展对交换机VLAN划分的认识</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（2）熟悉三层交换机端口的路由功能</w:t>
      </w:r>
    </w:p>
    <w:p>
      <w:pPr>
        <w:spacing w:line="360" w:lineRule="auto"/>
        <w:rPr>
          <w:b/>
          <w:sz w:val="24"/>
          <w:szCs w:val="28"/>
        </w:rPr>
      </w:pPr>
      <w:r>
        <w:rPr>
          <w:rFonts w:hint="eastAsia"/>
          <w:b/>
          <w:sz w:val="24"/>
          <w:szCs w:val="28"/>
        </w:rPr>
        <w:t>实验仪器：</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二层交换机1台</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三层交换机1台</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主机3台</w:t>
      </w:r>
    </w:p>
    <w:p>
      <w:pPr>
        <w:spacing w:line="360" w:lineRule="auto"/>
        <w:rPr>
          <w:b/>
          <w:sz w:val="24"/>
          <w:szCs w:val="28"/>
        </w:rPr>
      </w:pPr>
      <w:r>
        <w:rPr>
          <w:rFonts w:hint="eastAsia"/>
          <w:b/>
          <w:sz w:val="24"/>
          <w:szCs w:val="28"/>
        </w:rPr>
        <w:t>实验原理：</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二层交换机划分vlan后，不同vlan之间无法通信，因此可以通过配置三层交换机来实现不同vlan之间的通信。在企业网络连接的时候，二层接入交换机与三层汇聚交换机往往使用星形拓扑连接在一起，汇聚的三层交换机作为中心节点存在。</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Vlan和普通物理网络一样，通常和一个IP子网联系在一起，同一个Vlan的网络号相同，不同Vlan拥有不同的网络号，在三层交换机中定义虚拟交换机接口SVI，也就是各个Vlan的网关，通过三层交换机的路由模块实现不同Vlan之间的通信。</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本实验要实现同一Vlan跨交换机进行通信，即拓扑中PC1和PC3之间的通信；不同Vlan通过三层交换机端口的路由功能也能实现通信，即拓扑中PC2和PC3之间的通信。网络拓扑结构如下。</w:t>
      </w:r>
    </w:p>
    <w:p>
      <w:pPr>
        <w:spacing w:line="360" w:lineRule="auto"/>
        <w:jc w:val="center"/>
        <w:rPr>
          <w:sz w:val="24"/>
          <w:szCs w:val="28"/>
        </w:rPr>
      </w:pPr>
      <w:r>
        <w:drawing>
          <wp:inline distT="0" distB="0" distL="114300" distR="114300">
            <wp:extent cx="3792855" cy="1861185"/>
            <wp:effectExtent l="0" t="0" r="17145"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3792855" cy="1861185"/>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实验内容与步骤：</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（1）连线</w:t>
      </w:r>
    </w:p>
    <w:p>
      <w:pPr>
        <w:spacing w:line="360" w:lineRule="auto"/>
        <w:ind w:firstLine="420" w:firstLineChars="200"/>
        <w:rPr>
          <w:rFonts w:hint="eastAsia"/>
          <w:b/>
          <w:sz w:val="24"/>
          <w:szCs w:val="28"/>
        </w:rPr>
      </w:pPr>
      <w:r>
        <w:rPr>
          <w:rFonts w:hint="eastAsia" w:ascii="宋体" w:hAnsi="宋体" w:eastAsia="宋体" w:cs="宋体"/>
          <w:sz w:val="21"/>
          <w:szCs w:val="21"/>
          <w:lang w:val="en-US" w:eastAsia="zh-CN"/>
        </w:rPr>
        <w:t>将二层交换机A的G0/24端口和三层交换机B的F0/24端口相连。将PC1和二层交换机A的G0/1端口相连；将PC2和二层交换机A的G0/2端口相连；将PC3和三层交换机B的F0/1端口相连。</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（2）在二层交换机A中创建vlan，并添加端口</w:t>
      </w:r>
    </w:p>
    <w:p>
      <w:pPr>
        <w:spacing w:line="360" w:lineRule="auto"/>
        <w:jc w:val="center"/>
        <w:rPr>
          <w:rFonts w:hint="eastAsia"/>
          <w:b/>
          <w:sz w:val="24"/>
          <w:szCs w:val="28"/>
        </w:rPr>
      </w:pPr>
      <w:r>
        <w:drawing>
          <wp:inline distT="0" distB="0" distL="114300" distR="114300">
            <wp:extent cx="4096385" cy="2308225"/>
            <wp:effectExtent l="0" t="0" r="18415" b="1587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5"/>
                    <a:stretch>
                      <a:fillRect/>
                    </a:stretch>
                  </pic:blipFill>
                  <pic:spPr>
                    <a:xfrm>
                      <a:off x="0" y="0"/>
                      <a:ext cx="4096385" cy="2308225"/>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（3）在三层交换机B中创建vlan，并添加端口</w:t>
      </w:r>
    </w:p>
    <w:p>
      <w:pPr>
        <w:spacing w:line="360" w:lineRule="auto"/>
        <w:jc w:val="center"/>
        <w:rPr>
          <w:rFonts w:hint="eastAsia"/>
          <w:b/>
          <w:sz w:val="24"/>
          <w:szCs w:val="28"/>
        </w:rPr>
      </w:pPr>
      <w:r>
        <w:drawing>
          <wp:inline distT="0" distB="0" distL="114300" distR="114300">
            <wp:extent cx="3942080" cy="2753995"/>
            <wp:effectExtent l="0" t="0" r="1270" b="825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6"/>
                    <a:stretch>
                      <a:fillRect/>
                    </a:stretch>
                  </pic:blipFill>
                  <pic:spPr>
                    <a:xfrm>
                      <a:off x="0" y="0"/>
                      <a:ext cx="3942080" cy="2753995"/>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（4）将两个交换机相连的F0/24定义为Trunk模式</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设置二层交换机。</w:t>
      </w:r>
    </w:p>
    <w:p>
      <w:pPr>
        <w:spacing w:line="360" w:lineRule="auto"/>
        <w:jc w:val="center"/>
      </w:pPr>
      <w:r>
        <w:drawing>
          <wp:inline distT="0" distB="0" distL="114300" distR="114300">
            <wp:extent cx="3634105" cy="2074545"/>
            <wp:effectExtent l="0" t="0" r="4445" b="190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7"/>
                    <a:stretch>
                      <a:fillRect/>
                    </a:stretch>
                  </pic:blipFill>
                  <pic:spPr>
                    <a:xfrm>
                      <a:off x="0" y="0"/>
                      <a:ext cx="3634105" cy="2074545"/>
                    </a:xfrm>
                    <a:prstGeom prst="rect">
                      <a:avLst/>
                    </a:prstGeom>
                    <a:noFill/>
                    <a:ln>
                      <a:noFill/>
                    </a:ln>
                  </pic:spPr>
                </pic:pic>
              </a:graphicData>
            </a:graphic>
          </wp:inline>
        </w:drawing>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设置三层交换机。</w:t>
      </w:r>
    </w:p>
    <w:p>
      <w:pPr>
        <w:spacing w:line="360" w:lineRule="auto"/>
        <w:jc w:val="center"/>
        <w:rPr>
          <w:rFonts w:hint="eastAsia"/>
          <w:b/>
          <w:sz w:val="24"/>
          <w:szCs w:val="28"/>
        </w:rPr>
      </w:pPr>
      <w:r>
        <w:drawing>
          <wp:inline distT="0" distB="0" distL="114300" distR="114300">
            <wp:extent cx="3818890" cy="2668270"/>
            <wp:effectExtent l="0" t="0" r="10160" b="1778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8"/>
                    <a:stretch>
                      <a:fillRect/>
                    </a:stretch>
                  </pic:blipFill>
                  <pic:spPr>
                    <a:xfrm>
                      <a:off x="0" y="0"/>
                      <a:ext cx="3818890" cy="2668270"/>
                    </a:xfrm>
                    <a:prstGeom prst="rect">
                      <a:avLst/>
                    </a:prstGeom>
                    <a:noFill/>
                    <a:ln>
                      <a:noFill/>
                    </a:ln>
                  </pic:spPr>
                </pic:pic>
              </a:graphicData>
            </a:graphic>
          </wp:inline>
        </w:drawing>
      </w:r>
    </w:p>
    <w:p>
      <w:pPr>
        <w:spacing w:line="36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（5）设置网卡地址</w:t>
      </w:r>
    </w:p>
    <w:p>
      <w:pPr>
        <w:spacing w:line="360" w:lineRule="auto"/>
        <w:ind w:firstLine="420" w:firstLineChars="200"/>
      </w:pPr>
      <w:r>
        <w:rPr>
          <w:rFonts w:hint="eastAsia" w:ascii="宋体" w:hAnsi="宋体" w:eastAsia="宋体" w:cs="宋体"/>
          <w:sz w:val="21"/>
          <w:szCs w:val="21"/>
          <w:lang w:val="en-US" w:eastAsia="zh-CN"/>
        </w:rPr>
        <w:t>受限于报告篇幅，展示PC1的网卡配置情况。</w:t>
      </w:r>
    </w:p>
    <w:p>
      <w:pPr>
        <w:spacing w:line="360" w:lineRule="auto"/>
        <w:jc w:val="center"/>
        <w:rPr>
          <w:rFonts w:hint="eastAsia"/>
          <w:b/>
          <w:sz w:val="24"/>
          <w:szCs w:val="28"/>
        </w:rPr>
      </w:pPr>
      <w:r>
        <w:drawing>
          <wp:inline distT="0" distB="0" distL="114300" distR="114300">
            <wp:extent cx="3711575" cy="4556760"/>
            <wp:effectExtent l="0" t="0" r="3175" b="1524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9"/>
                    <a:stretch>
                      <a:fillRect/>
                    </a:stretch>
                  </pic:blipFill>
                  <pic:spPr>
                    <a:xfrm>
                      <a:off x="0" y="0"/>
                      <a:ext cx="3711575" cy="4556760"/>
                    </a:xfrm>
                    <a:prstGeom prst="rect">
                      <a:avLst/>
                    </a:prstGeom>
                    <a:noFill/>
                    <a:ln>
                      <a:noFill/>
                    </a:ln>
                  </pic:spPr>
                </pic:pic>
              </a:graphicData>
            </a:graphic>
          </wp:inline>
        </w:drawing>
      </w:r>
    </w:p>
    <w:p>
      <w:pPr>
        <w:spacing w:line="360" w:lineRule="auto"/>
        <w:rPr>
          <w:rFonts w:hint="eastAsia" w:ascii="宋体" w:hAnsi="宋体" w:eastAsia="宋体" w:cs="宋体"/>
          <w:b/>
          <w:bCs/>
          <w:sz w:val="21"/>
          <w:szCs w:val="21"/>
          <w:lang w:val="en-US" w:eastAsia="zh-CN"/>
        </w:rPr>
      </w:pP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（6）PC之间相互ping，验证连通性</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PC1 ping PC3，连通</w:t>
      </w:r>
    </w:p>
    <w:p>
      <w:pPr>
        <w:spacing w:line="360" w:lineRule="auto"/>
        <w:jc w:val="center"/>
      </w:pPr>
      <w:r>
        <w:drawing>
          <wp:inline distT="0" distB="0" distL="114300" distR="114300">
            <wp:extent cx="4093845" cy="2139315"/>
            <wp:effectExtent l="0" t="0" r="1905" b="1333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0"/>
                    <a:stretch>
                      <a:fillRect/>
                    </a:stretch>
                  </pic:blipFill>
                  <pic:spPr>
                    <a:xfrm>
                      <a:off x="0" y="0"/>
                      <a:ext cx="4093845" cy="2139315"/>
                    </a:xfrm>
                    <a:prstGeom prst="rect">
                      <a:avLst/>
                    </a:prstGeom>
                    <a:noFill/>
                    <a:ln>
                      <a:noFill/>
                    </a:ln>
                  </pic:spPr>
                </pic:pic>
              </a:graphicData>
            </a:graphic>
          </wp:inline>
        </w:drawing>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PC1 ping PC2，不连通</w:t>
      </w:r>
    </w:p>
    <w:p>
      <w:pPr>
        <w:spacing w:line="360" w:lineRule="auto"/>
        <w:jc w:val="center"/>
      </w:pPr>
      <w:r>
        <w:drawing>
          <wp:inline distT="0" distB="0" distL="114300" distR="114300">
            <wp:extent cx="4086225" cy="2135505"/>
            <wp:effectExtent l="0" t="0" r="9525" b="1714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1"/>
                    <a:stretch>
                      <a:fillRect/>
                    </a:stretch>
                  </pic:blipFill>
                  <pic:spPr>
                    <a:xfrm>
                      <a:off x="0" y="0"/>
                      <a:ext cx="4086225" cy="2135505"/>
                    </a:xfrm>
                    <a:prstGeom prst="rect">
                      <a:avLst/>
                    </a:prstGeom>
                    <a:noFill/>
                    <a:ln>
                      <a:noFill/>
                    </a:ln>
                  </pic:spPr>
                </pic:pic>
              </a:graphicData>
            </a:graphic>
          </wp:inline>
        </w:drawing>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PC2 ping PC3，不连通</w:t>
      </w:r>
    </w:p>
    <w:p>
      <w:pPr>
        <w:spacing w:line="360" w:lineRule="auto"/>
        <w:jc w:val="center"/>
        <w:rPr>
          <w:rFonts w:hint="eastAsia"/>
          <w:b/>
          <w:sz w:val="24"/>
          <w:szCs w:val="28"/>
        </w:rPr>
      </w:pPr>
      <w:r>
        <w:drawing>
          <wp:inline distT="0" distB="0" distL="114300" distR="114300">
            <wp:extent cx="4026535" cy="3180715"/>
            <wp:effectExtent l="0" t="0" r="12065" b="63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2"/>
                    <a:stretch>
                      <a:fillRect/>
                    </a:stretch>
                  </pic:blipFill>
                  <pic:spPr>
                    <a:xfrm>
                      <a:off x="0" y="0"/>
                      <a:ext cx="4026535" cy="3180715"/>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（7）在三层交换机上设置Vlan地址</w:t>
      </w:r>
    </w:p>
    <w:p>
      <w:pPr>
        <w:spacing w:line="360" w:lineRule="auto"/>
        <w:jc w:val="center"/>
        <w:rPr>
          <w:rFonts w:hint="eastAsia"/>
          <w:b/>
          <w:sz w:val="24"/>
          <w:szCs w:val="28"/>
        </w:rPr>
      </w:pPr>
      <w:r>
        <w:drawing>
          <wp:inline distT="0" distB="0" distL="114300" distR="114300">
            <wp:extent cx="4041775" cy="2823845"/>
            <wp:effectExtent l="0" t="0" r="15875" b="1460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3"/>
                    <a:stretch>
                      <a:fillRect/>
                    </a:stretch>
                  </pic:blipFill>
                  <pic:spPr>
                    <a:xfrm>
                      <a:off x="0" y="0"/>
                      <a:ext cx="4041775" cy="2823845"/>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（8）验证连通性</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PC1 ping PC3，连通</w:t>
      </w:r>
    </w:p>
    <w:p>
      <w:pPr>
        <w:spacing w:line="360" w:lineRule="auto"/>
        <w:jc w:val="center"/>
      </w:pPr>
      <w:r>
        <w:drawing>
          <wp:inline distT="0" distB="0" distL="114300" distR="114300">
            <wp:extent cx="4078605" cy="2131695"/>
            <wp:effectExtent l="0" t="0" r="17145" b="190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4"/>
                    <a:stretch>
                      <a:fillRect/>
                    </a:stretch>
                  </pic:blipFill>
                  <pic:spPr>
                    <a:xfrm>
                      <a:off x="0" y="0"/>
                      <a:ext cx="4078605" cy="2131695"/>
                    </a:xfrm>
                    <a:prstGeom prst="rect">
                      <a:avLst/>
                    </a:prstGeom>
                    <a:noFill/>
                    <a:ln>
                      <a:noFill/>
                    </a:ln>
                  </pic:spPr>
                </pic:pic>
              </a:graphicData>
            </a:graphic>
          </wp:inline>
        </w:drawing>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PC1 ping PC2，连通</w:t>
      </w:r>
    </w:p>
    <w:p>
      <w:pPr>
        <w:spacing w:line="360" w:lineRule="auto"/>
        <w:jc w:val="center"/>
      </w:pPr>
      <w:r>
        <w:drawing>
          <wp:inline distT="0" distB="0" distL="114300" distR="114300">
            <wp:extent cx="4053840" cy="2118360"/>
            <wp:effectExtent l="0" t="0" r="3810" b="15240"/>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5"/>
                    <a:stretch>
                      <a:fillRect/>
                    </a:stretch>
                  </pic:blipFill>
                  <pic:spPr>
                    <a:xfrm>
                      <a:off x="0" y="0"/>
                      <a:ext cx="4053840" cy="2118360"/>
                    </a:xfrm>
                    <a:prstGeom prst="rect">
                      <a:avLst/>
                    </a:prstGeom>
                    <a:noFill/>
                    <a:ln>
                      <a:noFill/>
                    </a:ln>
                  </pic:spPr>
                </pic:pic>
              </a:graphicData>
            </a:graphic>
          </wp:inline>
        </w:drawing>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PC2 ping PC3，连通</w:t>
      </w:r>
    </w:p>
    <w:p>
      <w:pPr>
        <w:spacing w:line="360" w:lineRule="auto"/>
        <w:jc w:val="center"/>
        <w:rPr>
          <w:rFonts w:hint="eastAsia"/>
          <w:b/>
          <w:sz w:val="24"/>
          <w:szCs w:val="28"/>
        </w:rPr>
      </w:pPr>
      <w:r>
        <w:drawing>
          <wp:inline distT="0" distB="0" distL="114300" distR="114300">
            <wp:extent cx="3964305" cy="2607945"/>
            <wp:effectExtent l="0" t="0" r="17145" b="1905"/>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6"/>
                    <a:stretch>
                      <a:fillRect/>
                    </a:stretch>
                  </pic:blipFill>
                  <pic:spPr>
                    <a:xfrm>
                      <a:off x="0" y="0"/>
                      <a:ext cx="3964305" cy="2607945"/>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实验数据：</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本次实验没有涉及到重要的实验数据，因此将实践过程以图片的形式进行记录，记录进入实验过程中。</w:t>
      </w:r>
    </w:p>
    <w:p>
      <w:pPr>
        <w:spacing w:line="360" w:lineRule="auto"/>
        <w:rPr>
          <w:b/>
          <w:sz w:val="24"/>
          <w:szCs w:val="28"/>
        </w:rPr>
      </w:pPr>
      <w:r>
        <w:rPr>
          <w:rFonts w:hint="eastAsia"/>
          <w:b/>
          <w:sz w:val="24"/>
          <w:szCs w:val="28"/>
        </w:rPr>
        <w:t>实验数据处理：</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由于本次实验未涉及重要数据，因此无需进行实验数据处理。</w:t>
      </w:r>
    </w:p>
    <w:p>
      <w:pPr>
        <w:spacing w:line="360" w:lineRule="auto"/>
        <w:rPr>
          <w:b/>
          <w:sz w:val="24"/>
          <w:szCs w:val="28"/>
        </w:rPr>
      </w:pPr>
      <w:r>
        <w:rPr>
          <w:rFonts w:hint="eastAsia"/>
          <w:b/>
          <w:sz w:val="24"/>
          <w:szCs w:val="28"/>
        </w:rPr>
        <w:t>实验结果与分析：</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在这个环节，针对实验指导书中的思考问题进行分析。</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（1）二层交换机和三层交换机有什么区别？</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二层交换机更多用于局域网内部的数据转发，基于MAC地址工作，适用于较小或简单的网络环境。</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三层交换机则结合了交换机和路由器的功能，不仅能处理局域网内的数据转发，还能进行跨网络的路由，基于IP地址工作，适用于需要复杂路由和大型网络环境。</w:t>
      </w:r>
    </w:p>
    <w:p>
      <w:pPr>
        <w:spacing w:line="36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（2）交换机虚拟接口，也称为VLAN接口，是一种逻辑的三层接口，类似路由器子接口，其接口IP地址作为对应VLAN主机的默认网关。三层交换机如何配置VLAN的IP地址？</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下面以配置vlan 10的地址为例，进行回答。</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在特权模式下：</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240" w:lineRule="auto"/>
              <w:rPr>
                <w:rFonts w:hint="default"/>
                <w:sz w:val="18"/>
                <w:szCs w:val="18"/>
                <w:vertAlign w:val="baseline"/>
                <w:lang w:val="en-US" w:eastAsia="zh-CN"/>
              </w:rPr>
            </w:pPr>
            <w:r>
              <w:rPr>
                <w:rFonts w:hint="eastAsia"/>
                <w:sz w:val="18"/>
                <w:szCs w:val="18"/>
                <w:vertAlign w:val="baseline"/>
                <w:lang w:val="en-US" w:eastAsia="zh-CN"/>
              </w:rPr>
              <w:t>config ter !进入配置模式</w:t>
            </w:r>
          </w:p>
          <w:p>
            <w:pPr>
              <w:spacing w:line="240" w:lineRule="auto"/>
              <w:rPr>
                <w:rFonts w:hint="eastAsia"/>
                <w:sz w:val="18"/>
                <w:szCs w:val="18"/>
                <w:vertAlign w:val="baseline"/>
                <w:lang w:val="en-US" w:eastAsia="zh-CN"/>
              </w:rPr>
            </w:pPr>
            <w:r>
              <w:rPr>
                <w:rFonts w:hint="eastAsia"/>
                <w:sz w:val="18"/>
                <w:szCs w:val="18"/>
                <w:vertAlign w:val="baseline"/>
                <w:lang w:val="en-US" w:eastAsia="zh-CN"/>
              </w:rPr>
              <w:t>int vlan 10</w:t>
            </w:r>
          </w:p>
          <w:p>
            <w:pPr>
              <w:spacing w:line="240" w:lineRule="auto"/>
              <w:rPr>
                <w:rFonts w:hint="eastAsia"/>
                <w:sz w:val="18"/>
                <w:szCs w:val="18"/>
                <w:vertAlign w:val="baseline"/>
                <w:lang w:val="en-US" w:eastAsia="zh-CN"/>
              </w:rPr>
            </w:pPr>
            <w:r>
              <w:rPr>
                <w:rFonts w:hint="eastAsia"/>
                <w:sz w:val="18"/>
                <w:szCs w:val="18"/>
                <w:vertAlign w:val="baseline"/>
                <w:lang w:val="en-US" w:eastAsia="zh-CN"/>
              </w:rPr>
              <w:t>ip address 172.16.1.254 255.255.255.0 !配置虚接口vlan 10地址</w:t>
            </w:r>
          </w:p>
          <w:p>
            <w:pPr>
              <w:spacing w:line="240" w:lineRule="auto"/>
              <w:rPr>
                <w:rFonts w:hint="default"/>
                <w:sz w:val="18"/>
                <w:szCs w:val="18"/>
                <w:vertAlign w:val="baseline"/>
                <w:lang w:val="en-US" w:eastAsia="zh-CN"/>
              </w:rPr>
            </w:pPr>
            <w:r>
              <w:rPr>
                <w:rFonts w:hint="eastAsia"/>
                <w:sz w:val="18"/>
                <w:szCs w:val="18"/>
                <w:vertAlign w:val="baseline"/>
                <w:lang w:val="en-US" w:eastAsia="zh-CN"/>
              </w:rPr>
              <w:t>exit</w:t>
            </w:r>
          </w:p>
        </w:tc>
      </w:tr>
    </w:tbl>
    <w:p>
      <w:pPr>
        <w:spacing w:line="360" w:lineRule="auto"/>
        <w:rPr>
          <w:sz w:val="24"/>
          <w:szCs w:val="28"/>
        </w:rPr>
      </w:pPr>
    </w:p>
    <w:p>
      <w:pPr>
        <w:spacing w:before="312" w:beforeLines="100" w:line="360" w:lineRule="auto"/>
        <w:rPr>
          <w:b/>
          <w:sz w:val="24"/>
          <w:szCs w:val="28"/>
          <w:u w:val="single"/>
        </w:rPr>
      </w:pPr>
      <w:r>
        <w:rPr>
          <w:rFonts w:hint="eastAsia"/>
          <w:b/>
          <w:sz w:val="24"/>
          <w:szCs w:val="28"/>
        </w:rPr>
        <w:t>实验名称：</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实验六：通过路由器实现Vlan间路由（单臂路由）</w:t>
      </w:r>
    </w:p>
    <w:p>
      <w:pPr>
        <w:spacing w:line="360" w:lineRule="auto"/>
        <w:rPr>
          <w:b/>
          <w:sz w:val="24"/>
          <w:szCs w:val="28"/>
        </w:rPr>
      </w:pPr>
      <w:r>
        <w:rPr>
          <w:rFonts w:hint="eastAsia"/>
          <w:b/>
          <w:sz w:val="24"/>
          <w:szCs w:val="28"/>
        </w:rPr>
        <w:t>实验目的：</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（1）进一步掌握交换机中不同VLAN之间的数据传输</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（2）掌握如何使用路由器实现Vlan间路由</w:t>
      </w:r>
    </w:p>
    <w:p>
      <w:pPr>
        <w:spacing w:line="360" w:lineRule="auto"/>
        <w:rPr>
          <w:b/>
          <w:sz w:val="24"/>
          <w:szCs w:val="28"/>
        </w:rPr>
      </w:pPr>
      <w:r>
        <w:rPr>
          <w:rFonts w:hint="eastAsia"/>
          <w:b/>
          <w:sz w:val="24"/>
          <w:szCs w:val="28"/>
        </w:rPr>
        <w:t>实验仪器：</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二层交换机1台</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路由器1台</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主机2台</w:t>
      </w:r>
    </w:p>
    <w:p>
      <w:pPr>
        <w:spacing w:line="360" w:lineRule="auto"/>
        <w:rPr>
          <w:b/>
          <w:sz w:val="24"/>
          <w:szCs w:val="28"/>
        </w:rPr>
      </w:pPr>
      <w:r>
        <w:rPr>
          <w:rFonts w:hint="eastAsia"/>
          <w:b/>
          <w:sz w:val="24"/>
          <w:szCs w:val="28"/>
        </w:rPr>
        <w:t>实验原理：</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二层交换机划分的Vlan，不同Vlan之间无法通信，在路由器的快速以太接口上，为每个Vlan创建一个对应的逻辑子接口，同时设置逻辑子接口的IP地址，封装制定的802.1q协议与对应的Vlan关联。由于是直连网络，路由器会自动在路由表为各个Vlan添加路由，将对应逻辑子接口的IP地址设成Vlan默认网关，就能实现Vlan间的路由转发。这种方式通常也被称为单臂路由。</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路由器和交换机之间应以Trunk链路方式连接，路由器的不同接口所连接的Vlan必须不同，例如路由器F1/0所连接的交换机中有Vlan10、Vlan20，路由器的另一个接口F1/ 1连接的交换机中不能再有Vlan10、Vlan20，可以有Vlan30、Vlan40等，因为路由器的接口必须连接不同的网络，路由器的功能就是实现不同网络之间的数据转发。</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本次实验要实现PC1和PC2之间的通信，网络拓扑结构如下。</w:t>
      </w:r>
    </w:p>
    <w:p>
      <w:pPr>
        <w:spacing w:line="360" w:lineRule="auto"/>
        <w:jc w:val="center"/>
        <w:rPr>
          <w:sz w:val="24"/>
          <w:szCs w:val="28"/>
        </w:rPr>
      </w:pPr>
      <w:r>
        <w:drawing>
          <wp:inline distT="0" distB="0" distL="114300" distR="114300">
            <wp:extent cx="4848860" cy="2820670"/>
            <wp:effectExtent l="0" t="0" r="8890" b="177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4848860" cy="2820670"/>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实验内容与步骤：</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（1）连线</w:t>
      </w:r>
    </w:p>
    <w:p>
      <w:pPr>
        <w:spacing w:line="360" w:lineRule="auto"/>
        <w:ind w:firstLine="420" w:firstLineChars="200"/>
        <w:rPr>
          <w:sz w:val="24"/>
          <w:szCs w:val="28"/>
        </w:rPr>
      </w:pPr>
      <w:r>
        <w:rPr>
          <w:rFonts w:hint="eastAsia" w:ascii="宋体" w:hAnsi="宋体" w:eastAsia="宋体" w:cs="宋体"/>
          <w:sz w:val="21"/>
          <w:szCs w:val="21"/>
          <w:lang w:val="en-US" w:eastAsia="zh-CN"/>
        </w:rPr>
        <w:t>将二层交换机的G0/23端口和路由器的F0/0端口相连。将PC1和二层交换机的G0/1端口相连；将PC2和二层交换机A的G0/2端口相连。</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（2）设置PC的网卡地址</w:t>
      </w:r>
    </w:p>
    <w:p>
      <w:pPr>
        <w:spacing w:line="360" w:lineRule="auto"/>
        <w:jc w:val="center"/>
        <w:rPr>
          <w:sz w:val="24"/>
          <w:szCs w:val="28"/>
        </w:rPr>
      </w:pPr>
      <w:r>
        <w:drawing>
          <wp:inline distT="0" distB="0" distL="114300" distR="114300">
            <wp:extent cx="3592830" cy="4410710"/>
            <wp:effectExtent l="0" t="0" r="7620" b="889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8"/>
                    <a:stretch>
                      <a:fillRect/>
                    </a:stretch>
                  </pic:blipFill>
                  <pic:spPr>
                    <a:xfrm>
                      <a:off x="0" y="0"/>
                      <a:ext cx="3592830" cy="4410710"/>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（3）在二层交换机中创建vlan，并添加端口</w:t>
      </w:r>
    </w:p>
    <w:p>
      <w:pPr>
        <w:spacing w:line="360" w:lineRule="auto"/>
        <w:jc w:val="center"/>
        <w:rPr>
          <w:sz w:val="24"/>
          <w:szCs w:val="28"/>
        </w:rPr>
      </w:pPr>
      <w:r>
        <w:drawing>
          <wp:inline distT="0" distB="0" distL="114300" distR="114300">
            <wp:extent cx="3975100" cy="2186940"/>
            <wp:effectExtent l="0" t="0" r="6350"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69"/>
                    <a:stretch>
                      <a:fillRect/>
                    </a:stretch>
                  </pic:blipFill>
                  <pic:spPr>
                    <a:xfrm>
                      <a:off x="0" y="0"/>
                      <a:ext cx="3975100" cy="2186940"/>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（4）将二层交换机的G0/23端口射程干道模式</w:t>
      </w:r>
    </w:p>
    <w:p>
      <w:pPr>
        <w:spacing w:line="360" w:lineRule="auto"/>
        <w:jc w:val="center"/>
        <w:rPr>
          <w:sz w:val="24"/>
          <w:szCs w:val="28"/>
        </w:rPr>
      </w:pPr>
      <w:r>
        <w:drawing>
          <wp:inline distT="0" distB="0" distL="114300" distR="114300">
            <wp:extent cx="3909695" cy="2877820"/>
            <wp:effectExtent l="0" t="0" r="14605" b="1778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0"/>
                    <a:stretch>
                      <a:fillRect/>
                    </a:stretch>
                  </pic:blipFill>
                  <pic:spPr>
                    <a:xfrm>
                      <a:off x="0" y="0"/>
                      <a:ext cx="3909695" cy="2877820"/>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（5）在路由器上配置G0/0的子接口</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查看路由器的端口命名方式和状态</w:t>
      </w:r>
    </w:p>
    <w:p>
      <w:pPr>
        <w:spacing w:line="360" w:lineRule="auto"/>
        <w:jc w:val="center"/>
      </w:pPr>
      <w:r>
        <w:drawing>
          <wp:inline distT="0" distB="0" distL="114300" distR="114300">
            <wp:extent cx="3931920" cy="2033270"/>
            <wp:effectExtent l="0" t="0" r="11430" b="508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1"/>
                    <a:stretch>
                      <a:fillRect/>
                    </a:stretch>
                  </pic:blipFill>
                  <pic:spPr>
                    <a:xfrm>
                      <a:off x="0" y="0"/>
                      <a:ext cx="3931920" cy="2033270"/>
                    </a:xfrm>
                    <a:prstGeom prst="rect">
                      <a:avLst/>
                    </a:prstGeom>
                    <a:noFill/>
                    <a:ln>
                      <a:noFill/>
                    </a:ln>
                  </pic:spPr>
                </pic:pic>
              </a:graphicData>
            </a:graphic>
          </wp:inline>
        </w:drawing>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配置G0/0子接口</w:t>
      </w:r>
    </w:p>
    <w:p>
      <w:pPr>
        <w:spacing w:line="360" w:lineRule="auto"/>
        <w:jc w:val="center"/>
        <w:rPr>
          <w:sz w:val="24"/>
          <w:szCs w:val="28"/>
        </w:rPr>
      </w:pPr>
      <w:r>
        <w:drawing>
          <wp:inline distT="0" distB="0" distL="114300" distR="114300">
            <wp:extent cx="4144645" cy="1533525"/>
            <wp:effectExtent l="0" t="0" r="8255" b="952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2"/>
                    <a:srcRect t="52015"/>
                    <a:stretch>
                      <a:fillRect/>
                    </a:stretch>
                  </pic:blipFill>
                  <pic:spPr>
                    <a:xfrm>
                      <a:off x="0" y="0"/>
                      <a:ext cx="4144645" cy="1533525"/>
                    </a:xfrm>
                    <a:prstGeom prst="rect">
                      <a:avLst/>
                    </a:prstGeom>
                    <a:noFill/>
                    <a:ln>
                      <a:noFill/>
                    </a:ln>
                  </pic:spPr>
                </pic:pic>
              </a:graphicData>
            </a:graphic>
          </wp:inline>
        </w:drawing>
      </w:r>
    </w:p>
    <w:p>
      <w:pPr>
        <w:spacing w:line="360" w:lineRule="auto"/>
        <w:rPr>
          <w:rFonts w:hint="default"/>
          <w:lang w:val="en-US"/>
        </w:rPr>
      </w:pPr>
      <w:r>
        <w:rPr>
          <w:rFonts w:hint="eastAsia" w:ascii="宋体" w:hAnsi="宋体" w:eastAsia="宋体" w:cs="宋体"/>
          <w:b/>
          <w:bCs/>
          <w:sz w:val="21"/>
          <w:szCs w:val="21"/>
          <w:lang w:val="en-US" w:eastAsia="zh-CN"/>
        </w:rPr>
        <w:t>（6）验证路由器上的配置并查看路由器上的路由表</w:t>
      </w:r>
    </w:p>
    <w:p>
      <w:pPr>
        <w:spacing w:line="360" w:lineRule="auto"/>
        <w:jc w:val="center"/>
      </w:pPr>
      <w:r>
        <w:drawing>
          <wp:inline distT="0" distB="0" distL="114300" distR="114300">
            <wp:extent cx="3885565" cy="2996565"/>
            <wp:effectExtent l="0" t="0" r="635" b="1333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3"/>
                    <a:stretch>
                      <a:fillRect/>
                    </a:stretch>
                  </pic:blipFill>
                  <pic:spPr>
                    <a:xfrm>
                      <a:off x="0" y="0"/>
                      <a:ext cx="3885565" cy="2996565"/>
                    </a:xfrm>
                    <a:prstGeom prst="rect">
                      <a:avLst/>
                    </a:prstGeom>
                    <a:noFill/>
                    <a:ln>
                      <a:noFill/>
                    </a:ln>
                  </pic:spPr>
                </pic:pic>
              </a:graphicData>
            </a:graphic>
          </wp:inline>
        </w:drawing>
      </w:r>
    </w:p>
    <w:p>
      <w:pPr>
        <w:spacing w:line="360" w:lineRule="auto"/>
        <w:jc w:val="center"/>
        <w:rPr>
          <w:sz w:val="24"/>
          <w:szCs w:val="28"/>
        </w:rPr>
      </w:pPr>
      <w:r>
        <w:drawing>
          <wp:inline distT="0" distB="0" distL="114300" distR="114300">
            <wp:extent cx="3885565" cy="2996565"/>
            <wp:effectExtent l="0" t="0" r="635" b="1333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74"/>
                    <a:stretch>
                      <a:fillRect/>
                    </a:stretch>
                  </pic:blipFill>
                  <pic:spPr>
                    <a:xfrm>
                      <a:off x="0" y="0"/>
                      <a:ext cx="3885565" cy="2996565"/>
                    </a:xfrm>
                    <a:prstGeom prst="rect">
                      <a:avLst/>
                    </a:prstGeom>
                    <a:noFill/>
                    <a:ln>
                      <a:noFill/>
                    </a:ln>
                  </pic:spPr>
                </pic:pic>
              </a:graphicData>
            </a:graphic>
          </wp:inline>
        </w:drawing>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（7）测试Vlan间的连通性</w:t>
      </w:r>
    </w:p>
    <w:p>
      <w:pPr>
        <w:spacing w:line="360" w:lineRule="auto"/>
        <w:ind w:firstLine="420" w:firstLineChars="200"/>
        <w:rPr>
          <w:rFonts w:hint="eastAsia"/>
          <w:sz w:val="24"/>
          <w:szCs w:val="28"/>
          <w:lang w:val="en-US" w:eastAsia="zh-CN"/>
        </w:rPr>
      </w:pPr>
      <w:r>
        <w:rPr>
          <w:rFonts w:hint="eastAsia" w:ascii="宋体" w:hAnsi="宋体" w:eastAsia="宋体" w:cs="宋体"/>
          <w:sz w:val="21"/>
          <w:szCs w:val="21"/>
          <w:lang w:val="en-US" w:eastAsia="zh-CN"/>
        </w:rPr>
        <w:t>PC1 ping PC1的网关</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PC1 ping PC2的网关</w:t>
      </w:r>
    </w:p>
    <w:p>
      <w:pPr>
        <w:spacing w:line="360" w:lineRule="auto"/>
        <w:jc w:val="center"/>
        <w:rPr>
          <w:rFonts w:hint="eastAsia"/>
          <w:sz w:val="24"/>
          <w:szCs w:val="28"/>
          <w:lang w:val="en-US" w:eastAsia="zh-CN"/>
        </w:rPr>
      </w:pPr>
      <w:r>
        <w:rPr>
          <w:rFonts w:hint="eastAsia"/>
          <w:sz w:val="24"/>
          <w:szCs w:val="28"/>
          <w:lang w:val="en-US" w:eastAsia="zh-CN"/>
        </w:rPr>
        <w:drawing>
          <wp:inline distT="0" distB="0" distL="114300" distR="114300">
            <wp:extent cx="3785870" cy="3134995"/>
            <wp:effectExtent l="0" t="0" r="5080" b="8255"/>
            <wp:docPr id="73" name="图片 73" descr="29b40a07dee178decfd2611045781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9b40a07dee178decfd2611045781d6"/>
                    <pic:cNvPicPr>
                      <a:picLocks noChangeAspect="1"/>
                    </pic:cNvPicPr>
                  </pic:nvPicPr>
                  <pic:blipFill>
                    <a:blip r:embed="rId75"/>
                    <a:srcRect b="34021"/>
                    <a:stretch>
                      <a:fillRect/>
                    </a:stretch>
                  </pic:blipFill>
                  <pic:spPr>
                    <a:xfrm>
                      <a:off x="0" y="0"/>
                      <a:ext cx="3785870" cy="3134995"/>
                    </a:xfrm>
                    <a:prstGeom prst="rect">
                      <a:avLst/>
                    </a:prstGeom>
                  </pic:spPr>
                </pic:pic>
              </a:graphicData>
            </a:graphic>
          </wp:inline>
        </w:drawing>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PC1 ping PC2</w:t>
      </w:r>
    </w:p>
    <w:p>
      <w:pPr>
        <w:spacing w:line="360" w:lineRule="auto"/>
        <w:jc w:val="center"/>
        <w:rPr>
          <w:sz w:val="24"/>
          <w:szCs w:val="28"/>
        </w:rPr>
      </w:pPr>
      <w:r>
        <w:drawing>
          <wp:inline distT="0" distB="0" distL="114300" distR="114300">
            <wp:extent cx="3954145" cy="2066925"/>
            <wp:effectExtent l="0" t="0" r="8255" b="952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6"/>
                    <a:stretch>
                      <a:fillRect/>
                    </a:stretch>
                  </pic:blipFill>
                  <pic:spPr>
                    <a:xfrm>
                      <a:off x="0" y="0"/>
                      <a:ext cx="3954145" cy="2066925"/>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实验数据：</w:t>
      </w:r>
    </w:p>
    <w:p>
      <w:pPr>
        <w:spacing w:line="360" w:lineRule="auto"/>
        <w:ind w:firstLine="420" w:firstLineChars="200"/>
        <w:rPr>
          <w:sz w:val="24"/>
          <w:szCs w:val="28"/>
        </w:rPr>
      </w:pPr>
      <w:r>
        <w:rPr>
          <w:rFonts w:hint="eastAsia" w:ascii="宋体" w:hAnsi="宋体" w:eastAsia="宋体" w:cs="宋体"/>
          <w:sz w:val="21"/>
          <w:szCs w:val="21"/>
          <w:lang w:val="en-US" w:eastAsia="zh-CN"/>
        </w:rPr>
        <w:t>本次实验没有涉及重要的实验数据，部分实验记录以图片的形式放置在实验过程部分。</w:t>
      </w:r>
    </w:p>
    <w:p>
      <w:pPr>
        <w:spacing w:line="360" w:lineRule="auto"/>
        <w:rPr>
          <w:b/>
          <w:sz w:val="24"/>
          <w:szCs w:val="28"/>
        </w:rPr>
      </w:pPr>
      <w:r>
        <w:rPr>
          <w:rFonts w:hint="eastAsia"/>
          <w:b/>
          <w:sz w:val="24"/>
          <w:szCs w:val="28"/>
        </w:rPr>
        <w:t>实验数据处理：</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由于未涉及实验数据，因此无需进行实验数据处理。</w:t>
      </w:r>
    </w:p>
    <w:p>
      <w:pPr>
        <w:spacing w:line="360" w:lineRule="auto"/>
        <w:rPr>
          <w:b/>
          <w:sz w:val="24"/>
          <w:szCs w:val="28"/>
        </w:rPr>
      </w:pPr>
      <w:r>
        <w:rPr>
          <w:rFonts w:hint="eastAsia"/>
          <w:b/>
          <w:sz w:val="24"/>
          <w:szCs w:val="28"/>
        </w:rPr>
        <w:t>实验结果与分析：</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在这个环节，将针对实验指导书中的思考问题进行回答。</w:t>
      </w:r>
    </w:p>
    <w:p>
      <w:pPr>
        <w:spacing w:line="36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（1）交换机Acess口和Trunk口两种模式如何选择？</w:t>
      </w:r>
    </w:p>
    <w:p>
      <w:pPr>
        <w:spacing w:line="360" w:lineRule="auto"/>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在实验过程中，我对端口连接模式不熟悉（理论课上目前还没有讲授），因此我查阅资料(</w:t>
      </w:r>
      <w:r>
        <w:rPr>
          <w:rFonts w:ascii="宋体" w:hAnsi="宋体" w:eastAsia="宋体" w:cs="宋体"/>
          <w:sz w:val="21"/>
          <w:szCs w:val="21"/>
        </w:rPr>
        <w:fldChar w:fldCharType="begin"/>
      </w:r>
      <w:r>
        <w:rPr>
          <w:rFonts w:ascii="宋体" w:hAnsi="宋体" w:eastAsia="宋体" w:cs="宋体"/>
          <w:sz w:val="21"/>
          <w:szCs w:val="21"/>
        </w:rPr>
        <w:instrText xml:space="preserve"> HYPERLINK "https://info.support.huawei.com/info-finder/encyclopedia/zh/VLAN.html" </w:instrText>
      </w:r>
      <w:r>
        <w:rPr>
          <w:rFonts w:ascii="宋体" w:hAnsi="宋体" w:eastAsia="宋体" w:cs="宋体"/>
          <w:sz w:val="21"/>
          <w:szCs w:val="21"/>
        </w:rPr>
        <w:fldChar w:fldCharType="separate"/>
      </w:r>
      <w:r>
        <w:rPr>
          <w:rStyle w:val="7"/>
          <w:rFonts w:ascii="宋体" w:hAnsi="宋体" w:eastAsia="宋体" w:cs="宋体"/>
          <w:sz w:val="21"/>
          <w:szCs w:val="21"/>
        </w:rPr>
        <w:t>什么是VLAN？VLAN是如何工作的？ - 华为 (huawei.com)</w:t>
      </w:r>
      <w:r>
        <w:rPr>
          <w:rFonts w:ascii="宋体" w:hAnsi="宋体" w:eastAsia="宋体" w:cs="宋体"/>
          <w:sz w:val="21"/>
          <w:szCs w:val="21"/>
        </w:rPr>
        <w:fldChar w:fldCharType="end"/>
      </w:r>
      <w:r>
        <w:rPr>
          <w:rFonts w:hint="eastAsia" w:ascii="宋体" w:hAnsi="宋体" w:eastAsia="宋体" w:cs="宋体"/>
          <w:sz w:val="21"/>
          <w:szCs w:val="21"/>
          <w:lang w:val="en-US" w:eastAsia="zh-CN"/>
        </w:rPr>
        <w:t>)，学习了关于端口连接模式的相关知识，主要有三种连接模式：access、trunk、hybrid。</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a、access接口</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Access接口一般用于和不能识别Tag的用户终端（如用户主机、服务器）相连，或者不需要区分不同VLAN成员时使用。</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在一个VLAN交换网络中，以太网数据帧主要有以下两种形式：</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1、无标记帧（Untagged帧）：原始的、未加入4字节VLAN标签的帧。</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2、有标记帧（Tagged帧）：加入了4字节VLAN标签的帧。</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Access接口大部分情况只能收发Untagged帧，且只能为Untagged帧添加唯一VLAN的Tag。交换机内部只处理Tagged帧，所以Access接口需要给收到的数据帧添加VLAN Tag，也就必须配置缺省VLAN。当Access接口收到带有Tag的帧，并且帧中VID与PVID相同时，Access接口也能接收并处理该帧。在发送带有Tag的帧前，Access接口会剥离Tag。</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b、trunk接口</w:t>
      </w:r>
    </w:p>
    <w:p>
      <w:pPr>
        <w:spacing w:line="360"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Trunk接口一般用于连接交换机、路由器、AP以及可同时收发Tagged帧和Untagged帧的语音终端。它可以允许多个VLAN的帧带Tag通过，但只允许属于缺省VLAN的帧从该类接口上发出时不带Tag（即剥除Tag）。</w:t>
      </w:r>
    </w:p>
    <w:p>
      <w:pPr>
        <w:spacing w:line="360" w:lineRule="auto"/>
        <w:ind w:firstLine="420" w:firstLineChars="200"/>
        <w:rPr>
          <w:sz w:val="24"/>
          <w:szCs w:val="28"/>
        </w:rPr>
      </w:pPr>
      <w:r>
        <w:rPr>
          <w:rFonts w:hint="eastAsia" w:ascii="宋体" w:hAnsi="宋体" w:eastAsia="宋体" w:cs="宋体"/>
          <w:sz w:val="21"/>
          <w:szCs w:val="21"/>
          <w:lang w:val="en-US" w:eastAsia="zh-CN"/>
        </w:rPr>
        <w:t>Trunk接口上的缺省VLAN，有的厂商也将它定义为native VLAN。当Trunk接口收到Untagged帧时，会为Untagged帧打上Native VLAN对应的Tag。</w:t>
      </w:r>
    </w:p>
    <w:p>
      <w:pPr>
        <w:spacing w:line="360" w:lineRule="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c、hybrid接口</w:t>
      </w:r>
    </w:p>
    <w:p>
      <w:pPr>
        <w:spacing w:line="360" w:lineRule="auto"/>
        <w:ind w:firstLine="420" w:firstLineChars="200"/>
        <w:rPr>
          <w:rFonts w:hint="default"/>
          <w:sz w:val="24"/>
          <w:szCs w:val="28"/>
          <w:lang w:val="en-US" w:eastAsia="zh-CN"/>
        </w:rPr>
      </w:pPr>
      <w:r>
        <w:rPr>
          <w:rFonts w:hint="eastAsia" w:ascii="宋体" w:hAnsi="宋体" w:eastAsia="宋体" w:cs="宋体"/>
          <w:sz w:val="21"/>
          <w:szCs w:val="21"/>
          <w:lang w:val="en-US" w:eastAsia="zh-CN"/>
        </w:rPr>
        <w:t>Hybrid接口既可以用于连接不能识别Tag的用户终端（如用户主机、服务器）和网络设备（如Hub），也可以用于连接交换机、路由器以及可同时收发Tagged帧和Untagged帧的语音终端、AP。它可以允许多个VLAN的帧带Tag通过，且允许从该类接口发出的帧根据需要配置某些VLAN的帧带Tag（即不剥除Tag）、某些VLAN的帧不带Tag（即剥除Tag）。</w:t>
      </w:r>
    </w:p>
    <w:p>
      <w:pPr>
        <w:spacing w:line="36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（2）路由器子接口封装802.1Q需要与相应VLAN封装一致，并正确配置网关和子网掩码，请给出配置命令，可以以VLAN10示例。</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240" w:lineRule="auto"/>
              <w:rPr>
                <w:rFonts w:hint="default"/>
                <w:sz w:val="18"/>
                <w:szCs w:val="18"/>
                <w:vertAlign w:val="baseline"/>
                <w:lang w:val="en-US" w:eastAsia="zh-CN"/>
              </w:rPr>
            </w:pPr>
            <w:r>
              <w:rPr>
                <w:rFonts w:hint="eastAsia"/>
                <w:sz w:val="18"/>
                <w:szCs w:val="18"/>
                <w:vertAlign w:val="baseline"/>
                <w:lang w:val="en-US" w:eastAsia="zh-CN"/>
              </w:rPr>
              <w:t>enable !进入特权模式</w:t>
            </w:r>
          </w:p>
          <w:p>
            <w:pPr>
              <w:spacing w:line="240" w:lineRule="auto"/>
              <w:rPr>
                <w:rFonts w:hint="default"/>
                <w:sz w:val="18"/>
                <w:szCs w:val="18"/>
                <w:vertAlign w:val="baseline"/>
                <w:lang w:val="en-US" w:eastAsia="zh-CN"/>
              </w:rPr>
            </w:pPr>
            <w:r>
              <w:rPr>
                <w:rFonts w:hint="eastAsia"/>
                <w:sz w:val="18"/>
                <w:szCs w:val="18"/>
                <w:vertAlign w:val="baseline"/>
                <w:lang w:val="en-US" w:eastAsia="zh-CN"/>
              </w:rPr>
              <w:t>config ter !进入配置</w:t>
            </w:r>
          </w:p>
          <w:p>
            <w:pPr>
              <w:spacing w:line="240" w:lineRule="auto"/>
              <w:rPr>
                <w:rFonts w:hint="default"/>
                <w:sz w:val="18"/>
                <w:szCs w:val="18"/>
                <w:vertAlign w:val="baseline"/>
                <w:lang w:val="en-US" w:eastAsia="zh-CN"/>
              </w:rPr>
            </w:pPr>
            <w:r>
              <w:rPr>
                <w:rFonts w:hint="eastAsia"/>
                <w:sz w:val="18"/>
                <w:szCs w:val="18"/>
                <w:vertAlign w:val="baseline"/>
                <w:lang w:val="en-US" w:eastAsia="zh-CN"/>
              </w:rPr>
              <w:t>interface Gi 0/0 !清除Gi 0/0端口的ip设置</w:t>
            </w:r>
          </w:p>
          <w:p>
            <w:pPr>
              <w:spacing w:line="240" w:lineRule="auto"/>
              <w:rPr>
                <w:rFonts w:hint="eastAsia"/>
                <w:sz w:val="18"/>
                <w:szCs w:val="18"/>
                <w:vertAlign w:val="baseline"/>
                <w:lang w:val="en-US" w:eastAsia="zh-CN"/>
              </w:rPr>
            </w:pPr>
            <w:r>
              <w:rPr>
                <w:rFonts w:hint="eastAsia"/>
                <w:sz w:val="18"/>
                <w:szCs w:val="18"/>
                <w:vertAlign w:val="baseline"/>
                <w:lang w:val="en-US" w:eastAsia="zh-CN"/>
              </w:rPr>
              <w:t>no ip address</w:t>
            </w:r>
          </w:p>
          <w:p>
            <w:pPr>
              <w:spacing w:line="240" w:lineRule="auto"/>
              <w:rPr>
                <w:rFonts w:hint="eastAsia"/>
                <w:sz w:val="18"/>
                <w:szCs w:val="18"/>
                <w:vertAlign w:val="baseline"/>
                <w:lang w:val="en-US" w:eastAsia="zh-CN"/>
              </w:rPr>
            </w:pPr>
            <w:r>
              <w:rPr>
                <w:rFonts w:hint="eastAsia"/>
                <w:sz w:val="18"/>
                <w:szCs w:val="18"/>
                <w:vertAlign w:val="baseline"/>
                <w:lang w:val="en-US" w:eastAsia="zh-CN"/>
              </w:rPr>
              <w:t>exit</w:t>
            </w:r>
          </w:p>
          <w:p>
            <w:pPr>
              <w:spacing w:line="240" w:lineRule="auto"/>
              <w:rPr>
                <w:rFonts w:hint="default"/>
                <w:sz w:val="18"/>
                <w:szCs w:val="18"/>
                <w:vertAlign w:val="baseline"/>
                <w:lang w:val="en-US" w:eastAsia="zh-CN"/>
              </w:rPr>
            </w:pPr>
            <w:r>
              <w:rPr>
                <w:rFonts w:hint="eastAsia"/>
                <w:sz w:val="18"/>
                <w:szCs w:val="18"/>
                <w:vertAlign w:val="baseline"/>
                <w:lang w:val="en-US" w:eastAsia="zh-CN"/>
              </w:rPr>
              <w:t>int Gi 0/0.10 !配置子接口Gi0/0.10</w:t>
            </w:r>
          </w:p>
          <w:p>
            <w:pPr>
              <w:spacing w:line="240" w:lineRule="auto"/>
              <w:rPr>
                <w:rFonts w:hint="default"/>
                <w:sz w:val="18"/>
                <w:szCs w:val="18"/>
                <w:vertAlign w:val="baseline"/>
                <w:lang w:val="en-US" w:eastAsia="zh-CN"/>
              </w:rPr>
            </w:pPr>
            <w:r>
              <w:rPr>
                <w:rFonts w:hint="eastAsia"/>
                <w:sz w:val="18"/>
                <w:szCs w:val="18"/>
                <w:vertAlign w:val="baseline"/>
                <w:lang w:val="en-US" w:eastAsia="zh-CN"/>
              </w:rPr>
              <w:t>encapsulation dot1Q 10 !封装802.1Q协议并与vlan10关联</w:t>
            </w:r>
          </w:p>
          <w:p>
            <w:pPr>
              <w:spacing w:line="240" w:lineRule="auto"/>
              <w:rPr>
                <w:rFonts w:hint="default"/>
                <w:sz w:val="18"/>
                <w:szCs w:val="18"/>
                <w:vertAlign w:val="baseline"/>
                <w:lang w:val="en-US" w:eastAsia="zh-CN"/>
              </w:rPr>
            </w:pPr>
            <w:r>
              <w:rPr>
                <w:rFonts w:hint="eastAsia"/>
                <w:sz w:val="18"/>
                <w:szCs w:val="18"/>
                <w:vertAlign w:val="baseline"/>
                <w:lang w:val="en-US" w:eastAsia="zh-CN"/>
              </w:rPr>
              <w:t>ip address 172.16.1.1 255.255.255.0 !配置ip地址和掩码</w:t>
            </w:r>
          </w:p>
          <w:p>
            <w:pPr>
              <w:spacing w:line="240" w:lineRule="auto"/>
              <w:rPr>
                <w:rFonts w:hint="default"/>
                <w:sz w:val="18"/>
                <w:szCs w:val="18"/>
                <w:vertAlign w:val="baseline"/>
                <w:lang w:val="en-US" w:eastAsia="zh-CN"/>
              </w:rPr>
            </w:pPr>
            <w:r>
              <w:rPr>
                <w:rFonts w:hint="eastAsia"/>
                <w:sz w:val="18"/>
                <w:szCs w:val="18"/>
                <w:vertAlign w:val="baseline"/>
                <w:lang w:val="en-US" w:eastAsia="zh-CN"/>
              </w:rPr>
              <w:t>no shut !开启端口</w:t>
            </w:r>
          </w:p>
          <w:p>
            <w:pPr>
              <w:spacing w:line="240" w:lineRule="auto"/>
              <w:rPr>
                <w:rFonts w:hint="default"/>
                <w:sz w:val="18"/>
                <w:szCs w:val="18"/>
                <w:vertAlign w:val="baseline"/>
                <w:lang w:val="en-US" w:eastAsia="zh-CN"/>
              </w:rPr>
            </w:pPr>
            <w:r>
              <w:rPr>
                <w:rFonts w:hint="eastAsia"/>
                <w:sz w:val="18"/>
                <w:szCs w:val="18"/>
                <w:vertAlign w:val="baseline"/>
                <w:lang w:val="en-US" w:eastAsia="zh-CN"/>
              </w:rPr>
              <w:t>exit</w:t>
            </w:r>
          </w:p>
        </w:tc>
      </w:tr>
    </w:tbl>
    <w:p>
      <w:pPr>
        <w:spacing w:line="360" w:lineRule="auto"/>
        <w:rPr>
          <w:sz w:val="24"/>
          <w:szCs w:val="28"/>
        </w:rPr>
      </w:pPr>
    </w:p>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r>
        <w:rPr>
          <w:rFonts w:hint="eastAsia"/>
          <w:szCs w:val="28"/>
          <w:lang w:val="en-US" w:eastAsia="zh-CN"/>
        </w:rPr>
        <w:t>计通学院</w:t>
      </w:r>
      <w:r>
        <w:rPr>
          <w:rFonts w:hint="eastAsia"/>
          <w:szCs w:val="28"/>
        </w:rPr>
        <w:t xml:space="preserve">         专业：</w:t>
      </w:r>
      <w:r>
        <w:rPr>
          <w:rFonts w:hint="eastAsia"/>
          <w:szCs w:val="28"/>
          <w:lang w:val="en-US" w:eastAsia="zh-CN"/>
        </w:rPr>
        <w:t>信息安全</w:t>
      </w:r>
      <w:r>
        <w:rPr>
          <w:rFonts w:hint="eastAsia"/>
          <w:szCs w:val="28"/>
        </w:rPr>
        <w:t xml:space="preserve">             </w:t>
      </w:r>
      <w:r>
        <w:rPr>
          <w:rFonts w:hint="eastAsia"/>
          <w:szCs w:val="28"/>
          <w:lang w:val="en-US" w:eastAsia="zh-CN"/>
        </w:rPr>
        <w:t xml:space="preserve">  </w:t>
      </w:r>
      <w:r>
        <w:rPr>
          <w:rFonts w:hint="eastAsia"/>
          <w:szCs w:val="28"/>
        </w:rPr>
        <w:t>班级：</w:t>
      </w:r>
      <w:r>
        <w:rPr>
          <w:rFonts w:hint="eastAsia"/>
          <w:szCs w:val="28"/>
          <w:lang w:val="en-US" w:eastAsia="zh-CN"/>
        </w:rPr>
        <w:t>信安211</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val="en-US" w:eastAsia="zh-CN"/>
        </w:rPr>
        <w:t>李晓坤</w:t>
      </w:r>
      <w:r>
        <w:rPr>
          <w:rFonts w:hint="eastAsia"/>
          <w:szCs w:val="28"/>
        </w:rPr>
        <w:t xml:space="preserve">         </w:t>
      </w:r>
      <w:r>
        <w:rPr>
          <w:szCs w:val="28"/>
        </w:rPr>
        <w:t xml:space="preserve">   </w:t>
      </w:r>
      <w:r>
        <w:rPr>
          <w:rFonts w:hint="eastAsia"/>
          <w:szCs w:val="28"/>
        </w:rPr>
        <w:t>学号：</w:t>
      </w:r>
      <w:r>
        <w:rPr>
          <w:rFonts w:hint="eastAsia"/>
          <w:szCs w:val="28"/>
          <w:lang w:val="en-US" w:eastAsia="zh-CN"/>
        </w:rPr>
        <w:t>U202141863</w:t>
      </w:r>
      <w:r>
        <w:rPr>
          <w:rFonts w:hint="eastAsia"/>
          <w:szCs w:val="28"/>
        </w:rPr>
        <w:t xml:space="preserve">           </w:t>
      </w:r>
      <w:r>
        <w:rPr>
          <w:szCs w:val="28"/>
        </w:rPr>
        <w:t xml:space="preserve"> </w:t>
      </w:r>
      <w:r>
        <w:rPr>
          <w:rFonts w:hint="eastAsia"/>
          <w:szCs w:val="28"/>
        </w:rPr>
        <w:t xml:space="preserve">实验日期： </w:t>
      </w:r>
      <w:r>
        <w:rPr>
          <w:rFonts w:hint="eastAsia"/>
          <w:szCs w:val="28"/>
          <w:lang w:val="en-US" w:eastAsia="zh-CN"/>
        </w:rPr>
        <w:t>2023</w:t>
      </w:r>
      <w:r>
        <w:rPr>
          <w:rFonts w:hint="eastAsia"/>
          <w:szCs w:val="28"/>
        </w:rPr>
        <w:t xml:space="preserve"> </w:t>
      </w:r>
      <w:r>
        <w:rPr>
          <w:szCs w:val="28"/>
        </w:rPr>
        <w:t>年</w:t>
      </w:r>
      <w:r>
        <w:rPr>
          <w:rFonts w:hint="eastAsia"/>
          <w:szCs w:val="28"/>
          <w:lang w:val="en-US" w:eastAsia="zh-CN"/>
        </w:rPr>
        <w:t>12</w:t>
      </w:r>
      <w:r>
        <w:rPr>
          <w:rFonts w:hint="eastAsia"/>
          <w:szCs w:val="28"/>
        </w:rPr>
        <w:t>月</w:t>
      </w:r>
      <w:r>
        <w:rPr>
          <w:rFonts w:hint="eastAsia"/>
          <w:szCs w:val="28"/>
          <w:lang w:val="en-US" w:eastAsia="zh-CN"/>
        </w:rPr>
        <w:t>17</w:t>
      </w:r>
      <w:r>
        <w:rPr>
          <w:szCs w:val="28"/>
        </w:rPr>
        <w:t xml:space="preserve"> </w:t>
      </w:r>
      <w:r>
        <w:rPr>
          <w:rFonts w:hint="eastAsia"/>
          <w:szCs w:val="28"/>
        </w:rPr>
        <w:t xml:space="preserve">日  </w:t>
      </w:r>
    </w:p>
    <w:p>
      <w:pPr>
        <w:spacing w:before="312" w:beforeLines="100" w:line="360" w:lineRule="auto"/>
        <w:rPr>
          <w:b/>
          <w:sz w:val="24"/>
          <w:szCs w:val="28"/>
          <w:u w:val="single"/>
        </w:rPr>
      </w:pPr>
      <w:r>
        <w:rPr>
          <w:rFonts w:hint="eastAsia"/>
          <w:b/>
          <w:sz w:val="24"/>
          <w:szCs w:val="28"/>
        </w:rPr>
        <w:t>实验名称：</w:t>
      </w:r>
    </w:p>
    <w:p>
      <w:pPr>
        <w:spacing w:line="360" w:lineRule="auto"/>
        <w:ind w:firstLine="420" w:firstLineChars="200"/>
        <w:rPr>
          <w:rFonts w:hint="default" w:eastAsiaTheme="minorEastAsia"/>
          <w:sz w:val="21"/>
          <w:szCs w:val="21"/>
          <w:lang w:val="en-US" w:eastAsia="zh-CN"/>
        </w:rPr>
      </w:pPr>
      <w:r>
        <w:rPr>
          <w:rFonts w:hint="eastAsia"/>
          <w:sz w:val="21"/>
          <w:szCs w:val="21"/>
          <w:lang w:val="en-US" w:eastAsia="zh-CN"/>
        </w:rPr>
        <w:t>实验七：最简网络互连</w:t>
      </w:r>
    </w:p>
    <w:p>
      <w:pPr>
        <w:spacing w:line="360" w:lineRule="auto"/>
        <w:rPr>
          <w:b/>
          <w:sz w:val="24"/>
          <w:szCs w:val="28"/>
        </w:rPr>
      </w:pPr>
      <w:r>
        <w:rPr>
          <w:rFonts w:hint="eastAsia"/>
          <w:b/>
          <w:sz w:val="24"/>
          <w:szCs w:val="28"/>
        </w:rPr>
        <w:t>实验目的：</w:t>
      </w:r>
    </w:p>
    <w:p>
      <w:pPr>
        <w:spacing w:line="360" w:lineRule="auto"/>
        <w:ind w:firstLine="420" w:firstLineChars="200"/>
        <w:rPr>
          <w:rFonts w:hint="default"/>
          <w:sz w:val="21"/>
          <w:szCs w:val="21"/>
          <w:lang w:val="en-US" w:eastAsia="zh-CN"/>
        </w:rPr>
      </w:pPr>
      <w:r>
        <w:rPr>
          <w:rFonts w:hint="eastAsia"/>
          <w:sz w:val="21"/>
          <w:szCs w:val="21"/>
          <w:lang w:val="en-US" w:eastAsia="zh-CN"/>
        </w:rPr>
        <w:t>（1）掌握路由器命令行各种操作模式的区别，以及模式之间的切换</w:t>
      </w:r>
    </w:p>
    <w:p>
      <w:pPr>
        <w:spacing w:line="360" w:lineRule="auto"/>
        <w:ind w:firstLine="420" w:firstLineChars="200"/>
        <w:rPr>
          <w:rFonts w:hint="default"/>
          <w:sz w:val="21"/>
          <w:szCs w:val="21"/>
          <w:lang w:val="en-US" w:eastAsia="zh-CN"/>
        </w:rPr>
      </w:pPr>
      <w:r>
        <w:rPr>
          <w:rFonts w:hint="eastAsia"/>
          <w:sz w:val="21"/>
          <w:szCs w:val="21"/>
          <w:lang w:val="en-US" w:eastAsia="zh-CN"/>
        </w:rPr>
        <w:t>（2）掌握路由器端口的常用配置参数</w:t>
      </w:r>
    </w:p>
    <w:p>
      <w:pPr>
        <w:spacing w:line="360" w:lineRule="auto"/>
        <w:ind w:firstLine="420" w:firstLineChars="200"/>
        <w:rPr>
          <w:rFonts w:hint="default"/>
          <w:sz w:val="21"/>
          <w:szCs w:val="21"/>
          <w:lang w:val="en-US" w:eastAsia="zh-CN"/>
        </w:rPr>
      </w:pPr>
      <w:r>
        <w:rPr>
          <w:rFonts w:hint="eastAsia"/>
          <w:sz w:val="21"/>
          <w:szCs w:val="21"/>
          <w:lang w:val="en-US" w:eastAsia="zh-CN"/>
        </w:rPr>
        <w:t>（3）查看路由器系统和配置信息，掌握当前路由器的工作状态</w:t>
      </w:r>
    </w:p>
    <w:p>
      <w:pPr>
        <w:spacing w:line="360" w:lineRule="auto"/>
        <w:rPr>
          <w:b/>
          <w:sz w:val="24"/>
          <w:szCs w:val="28"/>
        </w:rPr>
      </w:pPr>
      <w:r>
        <w:rPr>
          <w:rFonts w:hint="eastAsia"/>
          <w:b/>
          <w:sz w:val="24"/>
          <w:szCs w:val="28"/>
        </w:rPr>
        <w:t>实验仪器：</w:t>
      </w:r>
    </w:p>
    <w:p>
      <w:pPr>
        <w:spacing w:line="360" w:lineRule="auto"/>
        <w:ind w:firstLine="420" w:firstLineChars="200"/>
        <w:rPr>
          <w:rFonts w:hint="default"/>
          <w:sz w:val="21"/>
          <w:szCs w:val="21"/>
          <w:lang w:val="en-US" w:eastAsia="zh-CN"/>
        </w:rPr>
      </w:pPr>
      <w:r>
        <w:rPr>
          <w:rFonts w:hint="eastAsia"/>
          <w:sz w:val="21"/>
          <w:szCs w:val="21"/>
          <w:lang w:val="en-US" w:eastAsia="zh-CN"/>
        </w:rPr>
        <w:t>Router路由器1台、主机2台、直连线2条</w:t>
      </w:r>
    </w:p>
    <w:p>
      <w:pPr>
        <w:spacing w:line="360" w:lineRule="auto"/>
        <w:rPr>
          <w:b/>
          <w:sz w:val="24"/>
          <w:szCs w:val="28"/>
        </w:rPr>
      </w:pPr>
      <w:r>
        <w:rPr>
          <w:rFonts w:hint="eastAsia"/>
          <w:b/>
          <w:sz w:val="24"/>
          <w:szCs w:val="28"/>
        </w:rPr>
        <w:t>实验原理：</w:t>
      </w:r>
    </w:p>
    <w:p>
      <w:pPr>
        <w:spacing w:line="360" w:lineRule="auto"/>
        <w:ind w:firstLine="420" w:firstLineChars="200"/>
        <w:rPr>
          <w:sz w:val="24"/>
          <w:szCs w:val="28"/>
        </w:rPr>
      </w:pPr>
      <w:r>
        <w:rPr>
          <w:rFonts w:hint="eastAsia"/>
          <w:sz w:val="21"/>
          <w:szCs w:val="21"/>
          <w:lang w:val="en-US" w:eastAsia="zh-CN"/>
        </w:rPr>
        <w:t>依据实验指导书，熟悉路由器的命令行操作，修改“网络实验”网卡的IP地址，并给路由器接口配置IP地址。本实验的网络拓扑结构如下。</w:t>
      </w:r>
    </w:p>
    <w:p>
      <w:pPr>
        <w:spacing w:line="360" w:lineRule="auto"/>
        <w:jc w:val="center"/>
        <w:rPr>
          <w:rFonts w:hint="eastAsia" w:eastAsiaTheme="minorEastAsia"/>
          <w:sz w:val="24"/>
          <w:szCs w:val="28"/>
          <w:lang w:val="en-US" w:eastAsia="zh-CN"/>
        </w:rPr>
      </w:pPr>
      <w:r>
        <w:drawing>
          <wp:inline distT="0" distB="0" distL="114300" distR="114300">
            <wp:extent cx="4686300" cy="10572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7"/>
                    <a:stretch>
                      <a:fillRect/>
                    </a:stretch>
                  </pic:blipFill>
                  <pic:spPr>
                    <a:xfrm>
                      <a:off x="0" y="0"/>
                      <a:ext cx="4686300" cy="1057275"/>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实验内容与步骤：</w:t>
      </w:r>
    </w:p>
    <w:p>
      <w:pPr>
        <w:spacing w:line="360" w:lineRule="auto"/>
        <w:rPr>
          <w:rFonts w:hint="default"/>
          <w:b/>
          <w:bCs/>
          <w:sz w:val="21"/>
          <w:szCs w:val="21"/>
          <w:lang w:val="en-US" w:eastAsia="zh-CN"/>
        </w:rPr>
      </w:pPr>
      <w:r>
        <w:rPr>
          <w:rFonts w:hint="eastAsia"/>
          <w:b/>
          <w:bCs/>
          <w:sz w:val="21"/>
          <w:szCs w:val="21"/>
          <w:lang w:val="en-US" w:eastAsia="zh-CN"/>
        </w:rPr>
        <w:t>（1）路由器基本配置</w:t>
      </w:r>
    </w:p>
    <w:p>
      <w:pPr>
        <w:spacing w:line="360" w:lineRule="auto"/>
        <w:ind w:firstLine="420" w:firstLineChars="200"/>
        <w:rPr>
          <w:rFonts w:hint="default"/>
          <w:sz w:val="24"/>
          <w:szCs w:val="28"/>
          <w:lang w:val="en-US" w:eastAsia="zh-CN"/>
        </w:rPr>
      </w:pPr>
      <w:r>
        <w:rPr>
          <w:rFonts w:hint="eastAsia"/>
          <w:sz w:val="21"/>
          <w:szCs w:val="21"/>
          <w:lang w:val="en-US" w:eastAsia="zh-CN"/>
        </w:rPr>
        <w:t>该步骤主要是熟悉路由器的几个命令：模式切换命令；show命令：show ip route， show interface，show running-config，show ip interface brief等；IP地址配置命令：ip address；Ping命令；No命令。</w:t>
      </w:r>
    </w:p>
    <w:p>
      <w:pPr>
        <w:spacing w:line="360" w:lineRule="auto"/>
        <w:rPr>
          <w:rFonts w:hint="default"/>
          <w:b/>
          <w:bCs/>
          <w:sz w:val="21"/>
          <w:szCs w:val="21"/>
          <w:lang w:val="en-US" w:eastAsia="zh-CN"/>
        </w:rPr>
      </w:pPr>
      <w:r>
        <w:rPr>
          <w:rFonts w:hint="eastAsia"/>
          <w:b/>
          <w:bCs/>
          <w:sz w:val="21"/>
          <w:szCs w:val="21"/>
          <w:lang w:val="en-US" w:eastAsia="zh-CN"/>
        </w:rPr>
        <w:t>（2）线缆连接</w:t>
      </w:r>
    </w:p>
    <w:p>
      <w:pPr>
        <w:spacing w:line="360" w:lineRule="auto"/>
        <w:ind w:firstLine="420" w:firstLineChars="200"/>
        <w:rPr>
          <w:sz w:val="24"/>
          <w:szCs w:val="28"/>
        </w:rPr>
      </w:pPr>
      <w:r>
        <w:rPr>
          <w:rFonts w:hint="eastAsia"/>
          <w:sz w:val="21"/>
          <w:szCs w:val="21"/>
          <w:lang w:val="en-US" w:eastAsia="zh-CN"/>
        </w:rPr>
        <w:t>将两台PC机与同一台路由器相连。</w:t>
      </w:r>
    </w:p>
    <w:p>
      <w:pPr>
        <w:spacing w:line="360" w:lineRule="auto"/>
        <w:rPr>
          <w:rFonts w:hint="default"/>
          <w:b/>
          <w:bCs/>
          <w:sz w:val="21"/>
          <w:szCs w:val="21"/>
          <w:lang w:val="en-US" w:eastAsia="zh-CN"/>
        </w:rPr>
      </w:pPr>
      <w:r>
        <w:rPr>
          <w:rFonts w:hint="eastAsia"/>
          <w:b/>
          <w:bCs/>
          <w:sz w:val="21"/>
          <w:szCs w:val="21"/>
          <w:lang w:val="en-US" w:eastAsia="zh-CN"/>
        </w:rPr>
        <w:t>（3）通过命令行配置路由器IP地址</w:t>
      </w:r>
    </w:p>
    <w:p>
      <w:pPr>
        <w:spacing w:line="360" w:lineRule="auto"/>
        <w:ind w:firstLine="420" w:firstLineChars="200"/>
        <w:rPr>
          <w:rFonts w:hint="default"/>
          <w:sz w:val="21"/>
          <w:szCs w:val="21"/>
          <w:lang w:val="en-US" w:eastAsia="zh-CN"/>
        </w:rPr>
      </w:pPr>
      <w:r>
        <w:rPr>
          <w:rFonts w:hint="eastAsia"/>
          <w:sz w:val="21"/>
          <w:szCs w:val="21"/>
          <w:lang w:val="en-US" w:eastAsia="zh-CN"/>
        </w:rPr>
        <w:t>这一步骤通过实验室机房电脑中的实验平台进行。</w:t>
      </w:r>
    </w:p>
    <w:p>
      <w:pPr>
        <w:spacing w:line="360" w:lineRule="auto"/>
        <w:ind w:firstLine="420" w:firstLineChars="200"/>
        <w:rPr>
          <w:rFonts w:hint="default"/>
          <w:sz w:val="21"/>
          <w:szCs w:val="21"/>
          <w:lang w:val="en-US" w:eastAsia="zh-CN"/>
        </w:rPr>
      </w:pPr>
      <w:r>
        <w:rPr>
          <w:rFonts w:hint="eastAsia"/>
          <w:sz w:val="21"/>
          <w:szCs w:val="21"/>
          <w:lang w:val="en-US" w:eastAsia="zh-CN"/>
        </w:rPr>
        <w:t>A、查看端口命名及状态</w:t>
      </w:r>
    </w:p>
    <w:p>
      <w:pPr>
        <w:spacing w:line="360" w:lineRule="auto"/>
        <w:jc w:val="center"/>
      </w:pPr>
      <w:r>
        <w:drawing>
          <wp:inline distT="0" distB="0" distL="114300" distR="114300">
            <wp:extent cx="4430395" cy="3041015"/>
            <wp:effectExtent l="0" t="0" r="8255" b="698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78"/>
                    <a:stretch>
                      <a:fillRect/>
                    </a:stretch>
                  </pic:blipFill>
                  <pic:spPr>
                    <a:xfrm>
                      <a:off x="0" y="0"/>
                      <a:ext cx="4430395" cy="3041015"/>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B、配置G0/0端口地址</w:t>
      </w:r>
    </w:p>
    <w:p>
      <w:pPr>
        <w:spacing w:line="360" w:lineRule="auto"/>
        <w:jc w:val="center"/>
      </w:pPr>
      <w:r>
        <w:drawing>
          <wp:inline distT="0" distB="0" distL="114300" distR="114300">
            <wp:extent cx="4450080" cy="3054985"/>
            <wp:effectExtent l="0" t="0" r="7620" b="1206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79"/>
                    <a:stretch>
                      <a:fillRect/>
                    </a:stretch>
                  </pic:blipFill>
                  <pic:spPr>
                    <a:xfrm>
                      <a:off x="0" y="0"/>
                      <a:ext cx="4450080" cy="3054985"/>
                    </a:xfrm>
                    <a:prstGeom prst="rect">
                      <a:avLst/>
                    </a:prstGeom>
                    <a:noFill/>
                    <a:ln>
                      <a:noFill/>
                    </a:ln>
                  </pic:spPr>
                </pic:pic>
              </a:graphicData>
            </a:graphic>
          </wp:inline>
        </w:drawing>
      </w:r>
    </w:p>
    <w:p>
      <w:pPr>
        <w:spacing w:line="360" w:lineRule="auto"/>
        <w:ind w:firstLine="420" w:firstLineChars="200"/>
      </w:pPr>
      <w:r>
        <w:rPr>
          <w:rFonts w:hint="eastAsia"/>
          <w:sz w:val="21"/>
          <w:szCs w:val="21"/>
          <w:lang w:val="en-US" w:eastAsia="zh-CN"/>
        </w:rPr>
        <w:t>C、配置G0/1端口地址</w:t>
      </w:r>
    </w:p>
    <w:p>
      <w:pPr>
        <w:spacing w:line="360" w:lineRule="auto"/>
        <w:jc w:val="center"/>
        <w:rPr>
          <w:sz w:val="24"/>
          <w:szCs w:val="28"/>
        </w:rPr>
      </w:pPr>
      <w:r>
        <w:drawing>
          <wp:inline distT="0" distB="0" distL="114300" distR="114300">
            <wp:extent cx="4300220" cy="2952750"/>
            <wp:effectExtent l="0" t="0" r="5080" b="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0"/>
                    <a:stretch>
                      <a:fillRect/>
                    </a:stretch>
                  </pic:blipFill>
                  <pic:spPr>
                    <a:xfrm>
                      <a:off x="0" y="0"/>
                      <a:ext cx="4300220" cy="295275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（4）PC机IP地址配置</w:t>
      </w:r>
    </w:p>
    <w:p>
      <w:pPr>
        <w:spacing w:line="360" w:lineRule="auto"/>
        <w:ind w:firstLine="420" w:firstLineChars="200"/>
        <w:rPr>
          <w:rFonts w:hint="default"/>
          <w:sz w:val="21"/>
          <w:szCs w:val="21"/>
          <w:lang w:val="en-US" w:eastAsia="zh-CN"/>
        </w:rPr>
      </w:pPr>
      <w:r>
        <w:rPr>
          <w:rFonts w:hint="eastAsia"/>
          <w:sz w:val="21"/>
          <w:szCs w:val="21"/>
          <w:lang w:val="en-US" w:eastAsia="zh-CN"/>
        </w:rPr>
        <w:t>A、PC1</w:t>
      </w:r>
    </w:p>
    <w:p>
      <w:pPr>
        <w:spacing w:line="360" w:lineRule="auto"/>
        <w:jc w:val="center"/>
      </w:pPr>
      <w:r>
        <w:drawing>
          <wp:inline distT="0" distB="0" distL="114300" distR="114300">
            <wp:extent cx="4126230" cy="5066030"/>
            <wp:effectExtent l="0" t="0" r="7620" b="127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1"/>
                    <a:stretch>
                      <a:fillRect/>
                    </a:stretch>
                  </pic:blipFill>
                  <pic:spPr>
                    <a:xfrm>
                      <a:off x="0" y="0"/>
                      <a:ext cx="4126230" cy="5066030"/>
                    </a:xfrm>
                    <a:prstGeom prst="rect">
                      <a:avLst/>
                    </a:prstGeom>
                    <a:noFill/>
                    <a:ln>
                      <a:noFill/>
                    </a:ln>
                  </pic:spPr>
                </pic:pic>
              </a:graphicData>
            </a:graphic>
          </wp:inline>
        </w:drawing>
      </w:r>
    </w:p>
    <w:p>
      <w:pPr>
        <w:spacing w:line="360" w:lineRule="auto"/>
        <w:jc w:val="center"/>
      </w:pPr>
      <w:r>
        <w:drawing>
          <wp:inline distT="0" distB="0" distL="114300" distR="114300">
            <wp:extent cx="4171315" cy="2728595"/>
            <wp:effectExtent l="0" t="0" r="635" b="1460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82"/>
                    <a:stretch>
                      <a:fillRect/>
                    </a:stretch>
                  </pic:blipFill>
                  <pic:spPr>
                    <a:xfrm>
                      <a:off x="0" y="0"/>
                      <a:ext cx="4171315" cy="272859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B、PC2</w:t>
      </w:r>
    </w:p>
    <w:p>
      <w:pPr>
        <w:jc w:val="center"/>
        <w:rPr>
          <w:rFonts w:hint="default"/>
          <w:lang w:val="en-US" w:eastAsia="zh-CN"/>
        </w:rPr>
      </w:pPr>
      <w:r>
        <w:drawing>
          <wp:inline distT="0" distB="0" distL="114300" distR="114300">
            <wp:extent cx="4048125" cy="5087620"/>
            <wp:effectExtent l="0" t="0" r="9525" b="177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3"/>
                    <a:stretch>
                      <a:fillRect/>
                    </a:stretch>
                  </pic:blipFill>
                  <pic:spPr>
                    <a:xfrm>
                      <a:off x="0" y="0"/>
                      <a:ext cx="4048125" cy="5087620"/>
                    </a:xfrm>
                    <a:prstGeom prst="rect">
                      <a:avLst/>
                    </a:prstGeom>
                    <a:noFill/>
                    <a:ln>
                      <a:noFill/>
                    </a:ln>
                  </pic:spPr>
                </pic:pic>
              </a:graphicData>
            </a:graphic>
          </wp:inline>
        </w:drawing>
      </w:r>
    </w:p>
    <w:p>
      <w:pPr>
        <w:jc w:val="center"/>
        <w:rPr>
          <w:sz w:val="24"/>
          <w:szCs w:val="28"/>
        </w:rPr>
      </w:pPr>
      <w:r>
        <w:drawing>
          <wp:inline distT="0" distB="0" distL="114300" distR="114300">
            <wp:extent cx="4043680" cy="3395980"/>
            <wp:effectExtent l="0" t="0" r="13970" b="139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4"/>
                    <a:stretch>
                      <a:fillRect/>
                    </a:stretch>
                  </pic:blipFill>
                  <pic:spPr>
                    <a:xfrm>
                      <a:off x="0" y="0"/>
                      <a:ext cx="4043680" cy="339598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（5）查看实验结果</w:t>
      </w:r>
    </w:p>
    <w:p>
      <w:pPr>
        <w:spacing w:line="360" w:lineRule="auto"/>
        <w:ind w:firstLine="420" w:firstLineChars="200"/>
        <w:rPr>
          <w:rFonts w:hint="default"/>
          <w:sz w:val="21"/>
          <w:szCs w:val="21"/>
          <w:lang w:val="en-US" w:eastAsia="zh-CN"/>
        </w:rPr>
      </w:pPr>
      <w:r>
        <w:rPr>
          <w:rFonts w:hint="eastAsia"/>
          <w:sz w:val="21"/>
          <w:szCs w:val="21"/>
          <w:lang w:val="en-US" w:eastAsia="zh-CN"/>
        </w:rPr>
        <w:t>A、PC1 ping PC2，连通</w:t>
      </w:r>
    </w:p>
    <w:p>
      <w:pPr>
        <w:spacing w:line="360" w:lineRule="auto"/>
        <w:jc w:val="center"/>
      </w:pPr>
      <w:r>
        <w:drawing>
          <wp:inline distT="0" distB="0" distL="114300" distR="114300">
            <wp:extent cx="4110990" cy="2875915"/>
            <wp:effectExtent l="0" t="0" r="3810" b="63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5"/>
                    <a:stretch>
                      <a:fillRect/>
                    </a:stretch>
                  </pic:blipFill>
                  <pic:spPr>
                    <a:xfrm>
                      <a:off x="0" y="0"/>
                      <a:ext cx="4110990" cy="287591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default"/>
          <w:sz w:val="21"/>
          <w:szCs w:val="21"/>
          <w:lang w:val="en-US" w:eastAsia="zh-CN"/>
        </w:rPr>
      </w:pPr>
      <w:r>
        <w:rPr>
          <w:rFonts w:hint="eastAsia"/>
          <w:sz w:val="21"/>
          <w:szCs w:val="21"/>
          <w:lang w:val="en-US" w:eastAsia="zh-CN"/>
        </w:rPr>
        <w:t>B、PC2 ping PC1，连通</w:t>
      </w:r>
    </w:p>
    <w:p>
      <w:pPr>
        <w:jc w:val="center"/>
        <w:rPr>
          <w:sz w:val="24"/>
          <w:szCs w:val="28"/>
        </w:rPr>
      </w:pPr>
      <w:r>
        <w:drawing>
          <wp:inline distT="0" distB="0" distL="114300" distR="114300">
            <wp:extent cx="3873500" cy="3249930"/>
            <wp:effectExtent l="0" t="0" r="1270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3873500" cy="324993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（6）修改路由器的端口地址并查看配置</w:t>
      </w:r>
    </w:p>
    <w:p>
      <w:pPr>
        <w:spacing w:line="360" w:lineRule="auto"/>
        <w:jc w:val="center"/>
      </w:pPr>
      <w:r>
        <w:drawing>
          <wp:inline distT="0" distB="0" distL="114300" distR="114300">
            <wp:extent cx="3930650" cy="1889760"/>
            <wp:effectExtent l="0" t="0" r="12700" b="1524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87"/>
                    <a:stretch>
                      <a:fillRect/>
                    </a:stretch>
                  </pic:blipFill>
                  <pic:spPr>
                    <a:xfrm>
                      <a:off x="0" y="0"/>
                      <a:ext cx="3930650" cy="1889760"/>
                    </a:xfrm>
                    <a:prstGeom prst="rect">
                      <a:avLst/>
                    </a:prstGeom>
                    <a:noFill/>
                    <a:ln>
                      <a:noFill/>
                    </a:ln>
                  </pic:spPr>
                </pic:pic>
              </a:graphicData>
            </a:graphic>
          </wp:inline>
        </w:drawing>
      </w:r>
    </w:p>
    <w:p>
      <w:pPr>
        <w:spacing w:line="360" w:lineRule="auto"/>
        <w:ind w:firstLine="420" w:firstLineChars="200"/>
        <w:rPr>
          <w:sz w:val="24"/>
          <w:szCs w:val="28"/>
        </w:rPr>
      </w:pPr>
      <w:r>
        <w:rPr>
          <w:rFonts w:hint="eastAsia"/>
          <w:sz w:val="21"/>
          <w:szCs w:val="21"/>
          <w:lang w:val="en-US" w:eastAsia="zh-CN"/>
        </w:rPr>
        <w:t>修改失败，这部分的分析将在数据分析环节进行。</w:t>
      </w:r>
    </w:p>
    <w:p>
      <w:pPr>
        <w:spacing w:line="360" w:lineRule="auto"/>
        <w:rPr>
          <w:rFonts w:hint="default"/>
          <w:b/>
          <w:bCs/>
          <w:sz w:val="21"/>
          <w:szCs w:val="21"/>
          <w:lang w:val="en-US" w:eastAsia="zh-CN"/>
        </w:rPr>
      </w:pPr>
      <w:r>
        <w:rPr>
          <w:rFonts w:hint="eastAsia"/>
          <w:b/>
          <w:bCs/>
          <w:sz w:val="21"/>
          <w:szCs w:val="21"/>
          <w:lang w:val="en-US" w:eastAsia="zh-CN"/>
        </w:rPr>
        <w:t>（7）查看路由表</w:t>
      </w:r>
    </w:p>
    <w:p>
      <w:pPr>
        <w:spacing w:line="360" w:lineRule="auto"/>
        <w:ind w:firstLine="420" w:firstLineChars="200"/>
        <w:rPr>
          <w:rFonts w:hint="eastAsia"/>
          <w:sz w:val="21"/>
          <w:szCs w:val="21"/>
          <w:lang w:val="en-US" w:eastAsia="zh-CN"/>
        </w:rPr>
      </w:pPr>
      <w:r>
        <w:rPr>
          <w:rFonts w:hint="eastAsia"/>
          <w:sz w:val="21"/>
          <w:szCs w:val="21"/>
          <w:lang w:val="en-US" w:eastAsia="zh-CN"/>
        </w:rPr>
        <w:t>A、路由器</w:t>
      </w:r>
    </w:p>
    <w:p>
      <w:pPr>
        <w:spacing w:line="360" w:lineRule="auto"/>
        <w:jc w:val="center"/>
      </w:pPr>
      <w:r>
        <w:drawing>
          <wp:inline distT="0" distB="0" distL="114300" distR="114300">
            <wp:extent cx="4060190" cy="1951990"/>
            <wp:effectExtent l="0" t="0" r="16510" b="10160"/>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88"/>
                    <a:stretch>
                      <a:fillRect/>
                    </a:stretch>
                  </pic:blipFill>
                  <pic:spPr>
                    <a:xfrm>
                      <a:off x="0" y="0"/>
                      <a:ext cx="4060190" cy="195199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B、PC</w:t>
      </w:r>
    </w:p>
    <w:p>
      <w:pPr>
        <w:spacing w:line="360" w:lineRule="auto"/>
        <w:jc w:val="center"/>
        <w:rPr>
          <w:sz w:val="24"/>
          <w:szCs w:val="28"/>
        </w:rPr>
      </w:pPr>
      <w:r>
        <w:drawing>
          <wp:inline distT="0" distB="0" distL="114300" distR="114300">
            <wp:extent cx="4134485" cy="2256790"/>
            <wp:effectExtent l="0" t="0" r="18415" b="1016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89"/>
                    <a:stretch>
                      <a:fillRect/>
                    </a:stretch>
                  </pic:blipFill>
                  <pic:spPr>
                    <a:xfrm>
                      <a:off x="0" y="0"/>
                      <a:ext cx="4134485" cy="225679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（8）抓包</w:t>
      </w:r>
    </w:p>
    <w:p>
      <w:pPr>
        <w:spacing w:line="360" w:lineRule="auto"/>
        <w:ind w:firstLine="420" w:firstLineChars="200"/>
        <w:rPr>
          <w:rFonts w:hint="default"/>
          <w:sz w:val="21"/>
          <w:szCs w:val="21"/>
          <w:lang w:val="en-US" w:eastAsia="zh-CN"/>
        </w:rPr>
      </w:pPr>
      <w:r>
        <w:rPr>
          <w:rFonts w:hint="eastAsia"/>
          <w:sz w:val="21"/>
          <w:szCs w:val="21"/>
          <w:lang w:val="en-US" w:eastAsia="zh-CN"/>
        </w:rPr>
        <w:t>PC1与PC2相互ping的同时进行抓包，获得实验数据包，在后续的实验步骤总将进行分析。</w:t>
      </w:r>
    </w:p>
    <w:p>
      <w:pPr>
        <w:spacing w:line="360" w:lineRule="auto"/>
        <w:jc w:val="center"/>
        <w:rPr>
          <w:sz w:val="24"/>
          <w:szCs w:val="28"/>
        </w:rPr>
      </w:pPr>
      <w:r>
        <w:drawing>
          <wp:inline distT="0" distB="0" distL="114300" distR="114300">
            <wp:extent cx="4193540" cy="2306955"/>
            <wp:effectExtent l="0" t="0" r="16510" b="1714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0"/>
                    <a:stretch>
                      <a:fillRect/>
                    </a:stretch>
                  </pic:blipFill>
                  <pic:spPr>
                    <a:xfrm>
                      <a:off x="0" y="0"/>
                      <a:ext cx="4193540" cy="2306955"/>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实验数据：</w:t>
      </w:r>
    </w:p>
    <w:p>
      <w:pPr>
        <w:spacing w:line="360" w:lineRule="auto"/>
        <w:ind w:firstLine="420" w:firstLineChars="200"/>
        <w:rPr>
          <w:sz w:val="24"/>
          <w:szCs w:val="28"/>
        </w:rPr>
      </w:pPr>
      <w:r>
        <w:rPr>
          <w:rFonts w:hint="eastAsia"/>
          <w:sz w:val="21"/>
          <w:szCs w:val="21"/>
          <w:lang w:val="en-US" w:eastAsia="zh-CN"/>
        </w:rPr>
        <w:t>在这一部分，主要实验数据是所抓取的ARP数据包与ICMP数据包，在后续的实验数据处理环节，会对该数据包进行分析，并完成实验指导书中的表格。</w:t>
      </w:r>
    </w:p>
    <w:p>
      <w:pPr>
        <w:spacing w:line="360" w:lineRule="auto"/>
        <w:rPr>
          <w:b/>
          <w:sz w:val="24"/>
          <w:szCs w:val="28"/>
        </w:rPr>
      </w:pPr>
      <w:r>
        <w:rPr>
          <w:rFonts w:hint="eastAsia"/>
          <w:b/>
          <w:sz w:val="24"/>
          <w:szCs w:val="28"/>
        </w:rPr>
        <w:t>实验数据处理：</w:t>
      </w:r>
    </w:p>
    <w:p>
      <w:pPr>
        <w:spacing w:line="360" w:lineRule="auto"/>
        <w:rPr>
          <w:rFonts w:hint="default"/>
          <w:b/>
          <w:bCs/>
          <w:sz w:val="21"/>
          <w:szCs w:val="21"/>
          <w:lang w:val="en-US" w:eastAsia="zh-CN"/>
        </w:rPr>
      </w:pPr>
      <w:r>
        <w:rPr>
          <w:rFonts w:hint="eastAsia"/>
          <w:b/>
          <w:bCs/>
          <w:sz w:val="21"/>
          <w:szCs w:val="21"/>
          <w:lang w:val="en-US" w:eastAsia="zh-CN"/>
        </w:rPr>
        <w:t>（一）实验步骤6修改路由器端口地址失败的原因</w:t>
      </w:r>
    </w:p>
    <w:p>
      <w:pPr>
        <w:spacing w:line="360" w:lineRule="auto"/>
        <w:ind w:firstLine="420" w:firstLineChars="200"/>
        <w:rPr>
          <w:rFonts w:hint="eastAsia"/>
          <w:sz w:val="21"/>
          <w:szCs w:val="21"/>
          <w:lang w:val="en-US" w:eastAsia="zh-CN"/>
        </w:rPr>
      </w:pPr>
      <w:r>
        <w:rPr>
          <w:rFonts w:hint="eastAsia"/>
          <w:sz w:val="21"/>
          <w:szCs w:val="21"/>
          <w:lang w:val="en-US" w:eastAsia="zh-CN"/>
        </w:rPr>
        <w:t>经分析，我认为修改失败的原因有两个：</w:t>
      </w:r>
    </w:p>
    <w:p>
      <w:pPr>
        <w:spacing w:line="360" w:lineRule="auto"/>
        <w:ind w:firstLine="420" w:firstLineChars="200"/>
        <w:rPr>
          <w:rFonts w:hint="default"/>
          <w:sz w:val="21"/>
          <w:szCs w:val="21"/>
          <w:lang w:val="en-US" w:eastAsia="zh-CN"/>
        </w:rPr>
      </w:pPr>
      <w:r>
        <w:rPr>
          <w:rFonts w:hint="eastAsia"/>
          <w:sz w:val="21"/>
          <w:szCs w:val="21"/>
          <w:lang w:val="en-US" w:eastAsia="zh-CN"/>
        </w:rPr>
        <w:t>（1）路由表冲突。路由器使用路由表来确定数据包的下一跳，如果两个端口设置在同一个IP地址域下，路由器将无法正确选择下一跳。这样可能导致数据包在网络中迷失，无法到达其目的地。</w:t>
      </w:r>
    </w:p>
    <w:p>
      <w:pPr>
        <w:spacing w:line="360" w:lineRule="auto"/>
        <w:ind w:firstLine="420" w:firstLineChars="200"/>
        <w:rPr>
          <w:sz w:val="24"/>
          <w:szCs w:val="28"/>
        </w:rPr>
      </w:pPr>
      <w:r>
        <w:rPr>
          <w:rFonts w:hint="eastAsia"/>
          <w:sz w:val="21"/>
          <w:szCs w:val="21"/>
          <w:lang w:val="en-US" w:eastAsia="zh-CN"/>
        </w:rPr>
        <w:t>（2）网络隔离受影响。不同的网络段用于隔离不同的逻辑网络，以提高网络安全性和性能。如果两个端口设置在同一个IP地址域下，就会破坏这种隔离，可能导致未经授权的访问和潜在的安全问题。</w:t>
      </w:r>
    </w:p>
    <w:p>
      <w:pPr>
        <w:spacing w:line="360" w:lineRule="auto"/>
        <w:rPr>
          <w:rFonts w:hint="default"/>
          <w:b/>
          <w:bCs/>
          <w:sz w:val="21"/>
          <w:szCs w:val="21"/>
          <w:lang w:val="en-US" w:eastAsia="zh-CN"/>
        </w:rPr>
      </w:pPr>
      <w:r>
        <w:rPr>
          <w:rFonts w:hint="eastAsia"/>
          <w:b/>
          <w:bCs/>
          <w:sz w:val="21"/>
          <w:szCs w:val="21"/>
          <w:lang w:val="en-US" w:eastAsia="zh-CN"/>
        </w:rPr>
        <w:t>（二）实验步骤8数据包分析</w:t>
      </w:r>
    </w:p>
    <w:p>
      <w:pPr>
        <w:spacing w:line="360" w:lineRule="auto"/>
        <w:ind w:firstLine="420" w:firstLineChars="200"/>
        <w:rPr>
          <w:rFonts w:hint="eastAsia"/>
          <w:sz w:val="21"/>
          <w:szCs w:val="21"/>
          <w:lang w:val="en-US" w:eastAsia="zh-CN"/>
        </w:rPr>
      </w:pPr>
      <w:r>
        <w:rPr>
          <w:rFonts w:hint="eastAsia"/>
          <w:sz w:val="21"/>
          <w:szCs w:val="21"/>
          <w:lang w:val="en-US" w:eastAsia="zh-CN"/>
        </w:rPr>
        <w:t>针对抓取的报文，选择一组arp请求和应答报文以及icmp请求和应答报文进行分析，填写下面的表格。</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1827"/>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center"/>
          </w:tcPr>
          <w:p>
            <w:pPr>
              <w:spacing w:line="360" w:lineRule="auto"/>
              <w:jc w:val="center"/>
              <w:rPr>
                <w:rFonts w:hint="eastAsia" w:eastAsiaTheme="minorEastAsia"/>
                <w:sz w:val="21"/>
                <w:szCs w:val="21"/>
                <w:vertAlign w:val="baseline"/>
                <w:lang w:val="en-US" w:eastAsia="zh-CN"/>
              </w:rPr>
            </w:pPr>
            <w:r>
              <w:rPr>
                <w:rFonts w:hint="eastAsia"/>
                <w:sz w:val="21"/>
                <w:szCs w:val="21"/>
                <w:vertAlign w:val="baseline"/>
                <w:lang w:val="en-US" w:eastAsia="zh-CN"/>
              </w:rPr>
              <w:t>字段值</w:t>
            </w:r>
          </w:p>
        </w:tc>
        <w:tc>
          <w:tcPr>
            <w:tcW w:w="1827"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ARP请求报文</w:t>
            </w:r>
          </w:p>
        </w:tc>
        <w:tc>
          <w:tcPr>
            <w:tcW w:w="1704"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ARP应答报文</w:t>
            </w:r>
          </w:p>
        </w:tc>
        <w:tc>
          <w:tcPr>
            <w:tcW w:w="1705"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ICMP请求报文</w:t>
            </w:r>
          </w:p>
        </w:tc>
        <w:tc>
          <w:tcPr>
            <w:tcW w:w="1705"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ICMP应答报文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链路层Destination</w:t>
            </w:r>
          </w:p>
        </w:tc>
        <w:tc>
          <w:tcPr>
            <w:tcW w:w="1827" w:type="dxa"/>
            <w:vAlign w:val="center"/>
          </w:tcPr>
          <w:p>
            <w:pPr>
              <w:spacing w:line="360" w:lineRule="auto"/>
              <w:jc w:val="center"/>
              <w:rPr>
                <w:rFonts w:hint="eastAsia" w:ascii="宋体" w:hAnsi="宋体" w:eastAsia="宋体" w:cs="宋体"/>
                <w:b w:val="0"/>
                <w:bCs w:val="0"/>
                <w:sz w:val="15"/>
                <w:szCs w:val="15"/>
                <w:vertAlign w:val="baseline"/>
              </w:rPr>
            </w:pPr>
            <w:r>
              <w:rPr>
                <w:rFonts w:hint="eastAsia" w:ascii="宋体" w:hAnsi="宋体" w:eastAsia="宋体" w:cs="宋体"/>
                <w:b w:val="0"/>
                <w:bCs w:val="0"/>
                <w:i w:val="0"/>
                <w:iCs w:val="0"/>
                <w:caps w:val="0"/>
                <w:color w:val="374151"/>
                <w:spacing w:val="0"/>
                <w:sz w:val="15"/>
                <w:szCs w:val="15"/>
              </w:rPr>
              <w:t>RuijieNe_27:b9:81 (58:69:6c:27:b9:81)</w:t>
            </w:r>
          </w:p>
        </w:tc>
        <w:tc>
          <w:tcPr>
            <w:tcW w:w="1704"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04:f9:f8:8c:ee:cb (04:f9:f8:8c:ee:cb)</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RuijieNe_27:b9:81 (58:69:6c:27:b9:81)</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04:f9:f8:8c:ee:cb (04:f9:f8:8c:ee:cb)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center"/>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链路层</w:t>
            </w:r>
          </w:p>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Source</w:t>
            </w:r>
          </w:p>
        </w:tc>
        <w:tc>
          <w:tcPr>
            <w:tcW w:w="1827" w:type="dxa"/>
            <w:vAlign w:val="center"/>
          </w:tcPr>
          <w:p>
            <w:pPr>
              <w:spacing w:line="360" w:lineRule="auto"/>
              <w:jc w:val="center"/>
              <w:rPr>
                <w:rFonts w:hint="eastAsia" w:ascii="宋体" w:hAnsi="宋体" w:eastAsia="宋体" w:cs="宋体"/>
                <w:b w:val="0"/>
                <w:bCs w:val="0"/>
                <w:sz w:val="15"/>
                <w:szCs w:val="15"/>
                <w:vertAlign w:val="baseline"/>
              </w:rPr>
            </w:pPr>
            <w:r>
              <w:rPr>
                <w:rFonts w:hint="eastAsia" w:ascii="宋体" w:hAnsi="宋体" w:eastAsia="宋体" w:cs="宋体"/>
                <w:b w:val="0"/>
                <w:bCs w:val="0"/>
                <w:i w:val="0"/>
                <w:iCs w:val="0"/>
                <w:caps w:val="0"/>
                <w:color w:val="374151"/>
                <w:spacing w:val="0"/>
                <w:sz w:val="15"/>
                <w:szCs w:val="15"/>
              </w:rPr>
              <w:t>04:f9:f8:8c:ee:cb (04:f9:f8:8c:ee:cb)</w:t>
            </w:r>
          </w:p>
        </w:tc>
        <w:tc>
          <w:tcPr>
            <w:tcW w:w="1704"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RuijieNe_27:b9:81 (58:69:6c:27:b9:81)</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04:f9:f8:8c:ee:cb (04:f9:f8:8c:ee:cb)</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RuijieNe_27:b9:81 (58:69:6c:27:b9:81)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网络层Sender MAC Address</w:t>
            </w:r>
          </w:p>
        </w:tc>
        <w:tc>
          <w:tcPr>
            <w:tcW w:w="1827" w:type="dxa"/>
            <w:vAlign w:val="center"/>
          </w:tcPr>
          <w:p>
            <w:pPr>
              <w:spacing w:line="360" w:lineRule="auto"/>
              <w:jc w:val="center"/>
              <w:rPr>
                <w:rFonts w:hint="eastAsia" w:ascii="宋体" w:hAnsi="宋体" w:eastAsia="宋体" w:cs="宋体"/>
                <w:b w:val="0"/>
                <w:bCs w:val="0"/>
                <w:sz w:val="15"/>
                <w:szCs w:val="15"/>
                <w:vertAlign w:val="baseline"/>
              </w:rPr>
            </w:pPr>
            <w:r>
              <w:rPr>
                <w:rFonts w:hint="eastAsia" w:ascii="宋体" w:hAnsi="宋体" w:eastAsia="宋体" w:cs="宋体"/>
                <w:b w:val="0"/>
                <w:bCs w:val="0"/>
                <w:i w:val="0"/>
                <w:iCs w:val="0"/>
                <w:caps w:val="0"/>
                <w:color w:val="374151"/>
                <w:spacing w:val="0"/>
                <w:sz w:val="15"/>
                <w:szCs w:val="15"/>
              </w:rPr>
              <w:t>04:f9:f8:8c:ee:cb</w:t>
            </w:r>
          </w:p>
        </w:tc>
        <w:tc>
          <w:tcPr>
            <w:tcW w:w="1704"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58:69:6c:27:b9:81</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04:f9:f8:8c:ee:cb</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58:69:6c:27:b9:81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网络层Sender IP Address</w:t>
            </w:r>
          </w:p>
        </w:tc>
        <w:tc>
          <w:tcPr>
            <w:tcW w:w="1827" w:type="dxa"/>
            <w:vAlign w:val="center"/>
          </w:tcPr>
          <w:p>
            <w:pPr>
              <w:spacing w:line="360" w:lineRule="auto"/>
              <w:jc w:val="center"/>
              <w:rPr>
                <w:rFonts w:hint="eastAsia" w:ascii="宋体" w:hAnsi="宋体" w:eastAsia="宋体" w:cs="宋体"/>
                <w:b w:val="0"/>
                <w:bCs w:val="0"/>
                <w:sz w:val="15"/>
                <w:szCs w:val="15"/>
                <w:vertAlign w:val="baseline"/>
              </w:rPr>
            </w:pPr>
            <w:r>
              <w:rPr>
                <w:rFonts w:hint="eastAsia" w:ascii="宋体" w:hAnsi="宋体" w:eastAsia="宋体" w:cs="宋体"/>
                <w:b w:val="0"/>
                <w:bCs w:val="0"/>
                <w:i w:val="0"/>
                <w:iCs w:val="0"/>
                <w:caps w:val="0"/>
                <w:color w:val="374151"/>
                <w:spacing w:val="0"/>
                <w:sz w:val="15"/>
                <w:szCs w:val="15"/>
              </w:rPr>
              <w:t>172.16.1.2</w:t>
            </w:r>
          </w:p>
        </w:tc>
        <w:tc>
          <w:tcPr>
            <w:tcW w:w="1704"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172.16.1.1</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172.16.1.2</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10.0.0.2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center"/>
          </w:tcPr>
          <w:p>
            <w:pPr>
              <w:spacing w:line="360" w:lineRule="auto"/>
              <w:jc w:val="center"/>
              <w:rPr>
                <w:sz w:val="21"/>
                <w:szCs w:val="21"/>
                <w:vertAlign w:val="baseline"/>
              </w:rPr>
            </w:pPr>
            <w:r>
              <w:rPr>
                <w:rFonts w:hint="eastAsia"/>
                <w:sz w:val="21"/>
                <w:szCs w:val="21"/>
                <w:vertAlign w:val="baseline"/>
                <w:lang w:val="en-US" w:eastAsia="zh-CN"/>
              </w:rPr>
              <w:t>网络层Target MAC Address</w:t>
            </w:r>
          </w:p>
        </w:tc>
        <w:tc>
          <w:tcPr>
            <w:tcW w:w="1827" w:type="dxa"/>
            <w:vAlign w:val="center"/>
          </w:tcPr>
          <w:p>
            <w:pPr>
              <w:spacing w:line="360" w:lineRule="auto"/>
              <w:jc w:val="center"/>
              <w:rPr>
                <w:rFonts w:hint="eastAsia" w:ascii="宋体" w:hAnsi="宋体" w:eastAsia="宋体" w:cs="宋体"/>
                <w:b w:val="0"/>
                <w:bCs w:val="0"/>
                <w:sz w:val="15"/>
                <w:szCs w:val="15"/>
                <w:vertAlign w:val="baseline"/>
              </w:rPr>
            </w:pPr>
            <w:r>
              <w:rPr>
                <w:rFonts w:hint="eastAsia" w:ascii="宋体" w:hAnsi="宋体" w:eastAsia="宋体" w:cs="宋体"/>
                <w:b w:val="0"/>
                <w:bCs w:val="0"/>
                <w:i w:val="0"/>
                <w:iCs w:val="0"/>
                <w:caps w:val="0"/>
                <w:color w:val="374151"/>
                <w:spacing w:val="0"/>
                <w:sz w:val="15"/>
                <w:szCs w:val="15"/>
              </w:rPr>
              <w:t>58:69:6c:27:b9:81</w:t>
            </w:r>
          </w:p>
        </w:tc>
        <w:tc>
          <w:tcPr>
            <w:tcW w:w="1704"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04:f9:f8:8c:ee:cb</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58:69:6c:27:b9:81</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04:f9:f8:8c:ee:cb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center"/>
          </w:tcPr>
          <w:p>
            <w:pPr>
              <w:spacing w:line="360" w:lineRule="auto"/>
              <w:jc w:val="center"/>
              <w:rPr>
                <w:rFonts w:hint="default" w:eastAsiaTheme="minorEastAsia"/>
                <w:sz w:val="21"/>
                <w:szCs w:val="21"/>
                <w:vertAlign w:val="baseline"/>
                <w:lang w:val="en-US" w:eastAsia="zh-CN"/>
              </w:rPr>
            </w:pPr>
            <w:r>
              <w:rPr>
                <w:rFonts w:hint="eastAsia"/>
                <w:sz w:val="21"/>
                <w:szCs w:val="21"/>
                <w:vertAlign w:val="baseline"/>
                <w:lang w:val="en-US" w:eastAsia="zh-CN"/>
              </w:rPr>
              <w:t>网络层Target IP Address</w:t>
            </w:r>
          </w:p>
        </w:tc>
        <w:tc>
          <w:tcPr>
            <w:tcW w:w="1827" w:type="dxa"/>
            <w:vAlign w:val="center"/>
          </w:tcPr>
          <w:p>
            <w:pPr>
              <w:spacing w:line="360" w:lineRule="auto"/>
              <w:jc w:val="center"/>
              <w:rPr>
                <w:rFonts w:hint="eastAsia" w:ascii="宋体" w:hAnsi="宋体" w:eastAsia="宋体" w:cs="宋体"/>
                <w:b w:val="0"/>
                <w:bCs w:val="0"/>
                <w:sz w:val="15"/>
                <w:szCs w:val="15"/>
                <w:vertAlign w:val="baseline"/>
              </w:rPr>
            </w:pPr>
            <w:r>
              <w:rPr>
                <w:rFonts w:hint="eastAsia" w:ascii="宋体" w:hAnsi="宋体" w:eastAsia="宋体" w:cs="宋体"/>
                <w:b w:val="0"/>
                <w:bCs w:val="0"/>
                <w:i w:val="0"/>
                <w:iCs w:val="0"/>
                <w:caps w:val="0"/>
                <w:color w:val="374151"/>
                <w:spacing w:val="0"/>
                <w:sz w:val="15"/>
                <w:szCs w:val="15"/>
              </w:rPr>
              <w:t>172.16.1.1</w:t>
            </w:r>
          </w:p>
        </w:tc>
        <w:tc>
          <w:tcPr>
            <w:tcW w:w="1704"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172.16.1.2</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10.0.0.2</w:t>
            </w:r>
          </w:p>
        </w:tc>
        <w:tc>
          <w:tcPr>
            <w:tcW w:w="1705" w:type="dxa"/>
            <w:vAlign w:val="center"/>
          </w:tcPr>
          <w:p>
            <w:pPr>
              <w:spacing w:line="360" w:lineRule="auto"/>
              <w:jc w:val="center"/>
              <w:rPr>
                <w:rFonts w:hint="eastAsia" w:ascii="宋体" w:hAnsi="宋体" w:eastAsia="宋体" w:cs="宋体"/>
                <w:b w:val="0"/>
                <w:bCs w:val="0"/>
                <w:i w:val="0"/>
                <w:iCs w:val="0"/>
                <w:caps w:val="0"/>
                <w:color w:val="374151"/>
                <w:spacing w:val="0"/>
                <w:sz w:val="15"/>
                <w:szCs w:val="15"/>
              </w:rPr>
            </w:pPr>
            <w:r>
              <w:rPr>
                <w:rFonts w:hint="eastAsia" w:ascii="宋体" w:hAnsi="宋体" w:eastAsia="宋体" w:cs="宋体"/>
                <w:b w:val="0"/>
                <w:bCs w:val="0"/>
                <w:i w:val="0"/>
                <w:iCs w:val="0"/>
                <w:caps w:val="0"/>
                <w:color w:val="374151"/>
                <w:spacing w:val="0"/>
                <w:sz w:val="15"/>
                <w:szCs w:val="15"/>
              </w:rPr>
              <w:t>172.16.1.2</w:t>
            </w:r>
          </w:p>
        </w:tc>
      </w:tr>
    </w:tbl>
    <w:p>
      <w:pPr>
        <w:spacing w:line="360" w:lineRule="auto"/>
        <w:rPr>
          <w:b/>
          <w:sz w:val="24"/>
          <w:szCs w:val="28"/>
        </w:rPr>
      </w:pPr>
      <w:r>
        <w:rPr>
          <w:rFonts w:hint="eastAsia"/>
          <w:b/>
          <w:sz w:val="24"/>
          <w:szCs w:val="28"/>
        </w:rPr>
        <w:t>实验结果与分析：</w:t>
      </w:r>
    </w:p>
    <w:p>
      <w:pPr>
        <w:spacing w:line="360" w:lineRule="auto"/>
        <w:ind w:firstLine="420" w:firstLineChars="200"/>
        <w:rPr>
          <w:rFonts w:hint="default"/>
          <w:sz w:val="21"/>
          <w:szCs w:val="21"/>
          <w:lang w:val="en-US" w:eastAsia="zh-CN"/>
        </w:rPr>
      </w:pPr>
      <w:r>
        <w:rPr>
          <w:rFonts w:hint="eastAsia"/>
          <w:sz w:val="21"/>
          <w:szCs w:val="21"/>
          <w:lang w:val="en-US" w:eastAsia="zh-CN"/>
        </w:rPr>
        <w:t>在这一环节，将针对实验指导书中的思考问题进行回答。</w:t>
      </w:r>
    </w:p>
    <w:p>
      <w:pPr>
        <w:spacing w:line="360" w:lineRule="auto"/>
        <w:rPr>
          <w:ins w:id="1" w:author="李晓" w:date="2023-12-13T20:12:39Z"/>
          <w:rFonts w:hint="default"/>
          <w:b/>
          <w:bCs/>
          <w:sz w:val="21"/>
          <w:szCs w:val="21"/>
          <w:lang w:val="en-US" w:eastAsia="zh-CN"/>
        </w:rPr>
      </w:pPr>
      <w:r>
        <w:rPr>
          <w:rFonts w:hint="eastAsia"/>
          <w:b/>
          <w:bCs/>
          <w:sz w:val="21"/>
          <w:szCs w:val="21"/>
          <w:lang w:val="en-US" w:eastAsia="zh-CN"/>
        </w:rPr>
        <w:t>（1）在第五步中，ping命令执行是否成功，为什么？</w:t>
      </w:r>
    </w:p>
    <w:p>
      <w:pPr>
        <w:spacing w:line="360" w:lineRule="auto"/>
        <w:ind w:firstLine="420" w:firstLineChars="200"/>
        <w:rPr>
          <w:rFonts w:hint="eastAsia"/>
          <w:sz w:val="21"/>
          <w:szCs w:val="21"/>
          <w:lang w:val="en-US" w:eastAsia="zh-CN"/>
        </w:rPr>
      </w:pPr>
      <w:r>
        <w:rPr>
          <w:rFonts w:hint="eastAsia"/>
          <w:sz w:val="21"/>
          <w:szCs w:val="21"/>
          <w:lang w:val="en-US" w:eastAsia="zh-CN"/>
        </w:rPr>
        <w:t>ping命令执行成功。在实验涉及的连接和配置模式下，正确形成路由表，完成相应的转发功能。</w:t>
      </w:r>
    </w:p>
    <w:p>
      <w:pPr>
        <w:spacing w:line="360" w:lineRule="auto"/>
        <w:rPr>
          <w:rFonts w:hint="default"/>
          <w:b/>
          <w:bCs/>
          <w:sz w:val="21"/>
          <w:szCs w:val="21"/>
          <w:lang w:val="en-US" w:eastAsia="zh-CN"/>
        </w:rPr>
      </w:pPr>
      <w:r>
        <w:rPr>
          <w:rFonts w:hint="eastAsia"/>
          <w:b/>
          <w:bCs/>
          <w:sz w:val="21"/>
          <w:szCs w:val="21"/>
          <w:lang w:val="en-US" w:eastAsia="zh-CN"/>
        </w:rPr>
        <w:t>（2）在第六步中，路由器配置是否成功，有何提示信息？</w:t>
      </w:r>
    </w:p>
    <w:p>
      <w:pPr>
        <w:spacing w:line="360" w:lineRule="auto"/>
        <w:ind w:firstLine="420" w:firstLineChars="200"/>
        <w:rPr>
          <w:rFonts w:hint="default"/>
          <w:sz w:val="21"/>
          <w:szCs w:val="21"/>
          <w:lang w:val="en-US" w:eastAsia="zh-CN"/>
        </w:rPr>
      </w:pPr>
      <w:r>
        <w:rPr>
          <w:rFonts w:hint="eastAsia"/>
          <w:sz w:val="21"/>
          <w:szCs w:val="21"/>
          <w:lang w:val="en-US" w:eastAsia="zh-CN"/>
        </w:rPr>
        <w:t>提示信息：端口地址冲突</w:t>
      </w:r>
    </w:p>
    <w:p>
      <w:pPr>
        <w:spacing w:line="360" w:lineRule="auto"/>
        <w:ind w:firstLine="420" w:firstLineChars="200"/>
        <w:rPr>
          <w:rFonts w:hint="eastAsia"/>
          <w:sz w:val="21"/>
          <w:szCs w:val="21"/>
          <w:lang w:val="en-US" w:eastAsia="zh-CN"/>
        </w:rPr>
      </w:pPr>
      <w:r>
        <w:rPr>
          <w:rFonts w:hint="eastAsia"/>
          <w:sz w:val="21"/>
          <w:szCs w:val="21"/>
          <w:lang w:val="en-US" w:eastAsia="zh-CN"/>
        </w:rPr>
        <w:t>经分析，我认为修改失败的原因有两个：</w:t>
      </w:r>
    </w:p>
    <w:p>
      <w:pPr>
        <w:spacing w:line="360" w:lineRule="auto"/>
        <w:ind w:firstLine="420" w:firstLineChars="200"/>
        <w:rPr>
          <w:rFonts w:hint="default"/>
          <w:sz w:val="21"/>
          <w:szCs w:val="21"/>
          <w:lang w:val="en-US" w:eastAsia="zh-CN"/>
        </w:rPr>
      </w:pPr>
      <w:r>
        <w:rPr>
          <w:rFonts w:hint="eastAsia"/>
          <w:sz w:val="21"/>
          <w:szCs w:val="21"/>
          <w:lang w:val="en-US" w:eastAsia="zh-CN"/>
        </w:rPr>
        <w:t>A、路由表冲突。路由器使用路由表来确定数据包的下一跳，如果两个端口设置在同一个IP地址域下，路由器将无法正确选择下一跳。这样可能导致数据包在网络中迷失，无法到达其目的地。</w:t>
      </w:r>
    </w:p>
    <w:p>
      <w:pPr>
        <w:spacing w:line="360" w:lineRule="auto"/>
        <w:ind w:firstLine="420" w:firstLineChars="200"/>
        <w:rPr>
          <w:b/>
          <w:sz w:val="24"/>
          <w:szCs w:val="28"/>
        </w:rPr>
      </w:pPr>
      <w:r>
        <w:rPr>
          <w:rFonts w:hint="eastAsia"/>
          <w:sz w:val="21"/>
          <w:szCs w:val="21"/>
          <w:lang w:val="en-US" w:eastAsia="zh-CN"/>
        </w:rPr>
        <w:t>B、网络隔离受影响。不同的网络段用于隔离不同的逻辑网络，以提高网络安全性和性能。如果两个端口设置在同一个IP地址域下，就会破坏这种隔离，可能导致未经授权的访问和潜在的安全问题。</w:t>
      </w:r>
    </w:p>
    <w:p>
      <w:pPr>
        <w:spacing w:line="360" w:lineRule="auto"/>
        <w:rPr>
          <w:rFonts w:hint="default"/>
          <w:b/>
          <w:bCs/>
          <w:sz w:val="21"/>
          <w:szCs w:val="21"/>
          <w:lang w:val="en-US" w:eastAsia="zh-CN"/>
        </w:rPr>
      </w:pPr>
      <w:r>
        <w:rPr>
          <w:rFonts w:hint="eastAsia"/>
          <w:b/>
          <w:bCs/>
          <w:sz w:val="21"/>
          <w:szCs w:val="21"/>
          <w:lang w:val="en-US" w:eastAsia="zh-CN"/>
        </w:rPr>
        <w:t>（3）如果不配置PC机的网关，执行ping命令时可以观察到什么现象？为什么？</w:t>
      </w:r>
    </w:p>
    <w:p>
      <w:pPr>
        <w:spacing w:line="360" w:lineRule="auto"/>
        <w:ind w:firstLine="420" w:firstLineChars="200"/>
        <w:rPr>
          <w:rFonts w:hint="eastAsia"/>
          <w:sz w:val="21"/>
          <w:szCs w:val="21"/>
          <w:lang w:val="en-US" w:eastAsia="zh-CN"/>
        </w:rPr>
      </w:pPr>
      <w:r>
        <w:rPr>
          <w:rFonts w:hint="eastAsia"/>
          <w:sz w:val="21"/>
          <w:szCs w:val="21"/>
          <w:lang w:val="en-US" w:eastAsia="zh-CN"/>
        </w:rPr>
        <w:t>当PC1 ping PC2时显示请求超时</w:t>
      </w:r>
    </w:p>
    <w:p>
      <w:pPr>
        <w:spacing w:line="360" w:lineRule="auto"/>
        <w:jc w:val="center"/>
      </w:pPr>
      <w:r>
        <w:drawing>
          <wp:inline distT="0" distB="0" distL="114300" distR="114300">
            <wp:extent cx="4719955" cy="2201545"/>
            <wp:effectExtent l="0" t="0" r="4445" b="8255"/>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91"/>
                    <a:stretch>
                      <a:fillRect/>
                    </a:stretch>
                  </pic:blipFill>
                  <pic:spPr>
                    <a:xfrm>
                      <a:off x="0" y="0"/>
                      <a:ext cx="4719955" cy="220154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如果没有配置默认网关，操作系统可能不知道如何将数据包发送到目标主机。默认网关是当主机要访问不在本地子网的目标时，数据包应该发送到的路由器的IP地址。如果没有默认网关，主机无法找到到达目标主机的路由，因此ping请求会超时。</w:t>
      </w:r>
    </w:p>
    <w:p>
      <w:pPr>
        <w:spacing w:line="360" w:lineRule="auto"/>
      </w:pPr>
    </w:p>
    <w:p>
      <w:pPr>
        <w:spacing w:line="360" w:lineRule="auto"/>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ins w:id="2" w:author="李晓" w:date="2023-12-13T20:12:40Z"/>
          <w:b/>
          <w:sz w:val="24"/>
          <w:szCs w:val="28"/>
        </w:rPr>
      </w:pPr>
    </w:p>
    <w:p>
      <w:pPr>
        <w:spacing w:before="312" w:beforeLines="100" w:line="360" w:lineRule="auto"/>
        <w:rPr>
          <w:ins w:id="3" w:author="李晓" w:date="2023-12-13T20:12:41Z"/>
          <w:b/>
          <w:sz w:val="24"/>
          <w:szCs w:val="28"/>
          <w:u w:val="single"/>
        </w:rPr>
      </w:pPr>
      <w:ins w:id="4" w:author="李晓" w:date="2023-12-13T20:12:41Z">
        <w:r>
          <w:rPr>
            <w:rFonts w:hint="eastAsia"/>
            <w:b/>
            <w:sz w:val="24"/>
            <w:szCs w:val="28"/>
          </w:rPr>
          <w:t>实验名称：</w:t>
        </w:r>
      </w:ins>
    </w:p>
    <w:p>
      <w:pPr>
        <w:spacing w:line="360" w:lineRule="auto"/>
        <w:ind w:firstLine="420" w:firstLineChars="200"/>
        <w:rPr>
          <w:ins w:id="5" w:author="李晓" w:date="2023-12-13T20:12:41Z"/>
          <w:rFonts w:hint="default" w:eastAsiaTheme="minorEastAsia"/>
          <w:b w:val="0"/>
          <w:bCs w:val="0"/>
          <w:sz w:val="21"/>
          <w:szCs w:val="21"/>
          <w:lang w:val="en-US" w:eastAsia="zh-CN"/>
        </w:rPr>
      </w:pPr>
      <w:r>
        <w:rPr>
          <w:rFonts w:hint="eastAsia"/>
          <w:b w:val="0"/>
          <w:bCs w:val="0"/>
          <w:sz w:val="21"/>
          <w:szCs w:val="21"/>
          <w:lang w:val="en-US" w:eastAsia="zh-CN"/>
        </w:rPr>
        <w:t>实验八：静态路由实验</w:t>
      </w:r>
    </w:p>
    <w:p>
      <w:pPr>
        <w:spacing w:line="360" w:lineRule="auto"/>
        <w:rPr>
          <w:ins w:id="6" w:author="李晓" w:date="2023-12-13T20:12:41Z"/>
          <w:b/>
          <w:sz w:val="24"/>
          <w:szCs w:val="28"/>
        </w:rPr>
      </w:pPr>
      <w:ins w:id="7" w:author="李晓" w:date="2023-12-13T20:12:41Z">
        <w:r>
          <w:rPr>
            <w:rFonts w:hint="eastAsia"/>
            <w:b/>
            <w:sz w:val="24"/>
            <w:szCs w:val="28"/>
          </w:rPr>
          <w:t>实验目的：</w:t>
        </w:r>
      </w:ins>
    </w:p>
    <w:p>
      <w:pPr>
        <w:spacing w:line="360" w:lineRule="auto"/>
        <w:ind w:firstLine="420" w:firstLineChars="200"/>
        <w:rPr>
          <w:rFonts w:hint="default"/>
          <w:b w:val="0"/>
          <w:bCs w:val="0"/>
          <w:sz w:val="21"/>
          <w:szCs w:val="21"/>
          <w:lang w:val="en-US" w:eastAsia="zh-CN"/>
        </w:rPr>
      </w:pPr>
      <w:r>
        <w:rPr>
          <w:rFonts w:hint="eastAsia"/>
          <w:b w:val="0"/>
          <w:bCs w:val="0"/>
          <w:sz w:val="21"/>
          <w:szCs w:val="21"/>
          <w:lang w:val="en-US" w:eastAsia="zh-CN"/>
        </w:rPr>
        <w:t>（1）深入掌握IP协议和路由原理</w:t>
      </w:r>
    </w:p>
    <w:p>
      <w:pPr>
        <w:spacing w:line="360" w:lineRule="auto"/>
        <w:ind w:firstLine="420" w:firstLineChars="200"/>
        <w:rPr>
          <w:ins w:id="8" w:author="李晓" w:date="2023-12-13T20:12:41Z"/>
          <w:rFonts w:hint="default"/>
          <w:b w:val="0"/>
          <w:bCs w:val="0"/>
          <w:sz w:val="21"/>
          <w:szCs w:val="21"/>
          <w:lang w:val="en-US" w:eastAsia="zh-CN"/>
        </w:rPr>
      </w:pPr>
      <w:r>
        <w:rPr>
          <w:rFonts w:hint="eastAsia"/>
          <w:b w:val="0"/>
          <w:bCs w:val="0"/>
          <w:sz w:val="21"/>
          <w:szCs w:val="21"/>
          <w:lang w:val="en-US" w:eastAsia="zh-CN"/>
        </w:rPr>
        <w:t>（2）掌握静态路由原理和RIP路由协议原理</w:t>
      </w:r>
    </w:p>
    <w:p>
      <w:pPr>
        <w:spacing w:line="360" w:lineRule="auto"/>
        <w:rPr>
          <w:ins w:id="9" w:author="李晓" w:date="2023-12-13T20:12:41Z"/>
          <w:b/>
          <w:sz w:val="24"/>
          <w:szCs w:val="28"/>
        </w:rPr>
      </w:pPr>
      <w:ins w:id="10" w:author="李晓" w:date="2023-12-13T20:12:41Z">
        <w:r>
          <w:rPr>
            <w:rFonts w:hint="eastAsia"/>
            <w:b/>
            <w:sz w:val="24"/>
            <w:szCs w:val="28"/>
          </w:rPr>
          <w:t>实验仪器：</w:t>
        </w:r>
      </w:ins>
    </w:p>
    <w:p>
      <w:pPr>
        <w:spacing w:line="360" w:lineRule="auto"/>
        <w:ind w:firstLine="420" w:firstLineChars="200"/>
        <w:rPr>
          <w:ins w:id="11" w:author="李晓" w:date="2023-12-13T20:12:41Z"/>
          <w:rFonts w:hint="default"/>
          <w:b w:val="0"/>
          <w:bCs w:val="0"/>
          <w:sz w:val="21"/>
          <w:szCs w:val="21"/>
          <w:lang w:val="en-US" w:eastAsia="zh-CN"/>
        </w:rPr>
      </w:pPr>
      <w:r>
        <w:rPr>
          <w:rFonts w:hint="eastAsia"/>
          <w:b w:val="0"/>
          <w:bCs w:val="0"/>
          <w:sz w:val="21"/>
          <w:szCs w:val="21"/>
          <w:lang w:val="en-US" w:eastAsia="zh-CN"/>
        </w:rPr>
        <w:t>Router路由器2台、主机2台、直连线2条</w:t>
      </w:r>
    </w:p>
    <w:p>
      <w:pPr>
        <w:spacing w:line="360" w:lineRule="auto"/>
        <w:rPr>
          <w:ins w:id="12" w:author="李晓" w:date="2023-12-13T20:12:41Z"/>
          <w:b/>
          <w:sz w:val="24"/>
          <w:szCs w:val="28"/>
        </w:rPr>
      </w:pPr>
      <w:ins w:id="13" w:author="李晓" w:date="2023-12-13T20:12:41Z">
        <w:r>
          <w:rPr>
            <w:rFonts w:hint="eastAsia"/>
            <w:b/>
            <w:sz w:val="24"/>
            <w:szCs w:val="28"/>
          </w:rPr>
          <w:t>实验原理：</w:t>
        </w:r>
      </w:ins>
    </w:p>
    <w:p>
      <w:pPr>
        <w:spacing w:line="360" w:lineRule="auto"/>
        <w:ind w:firstLine="420" w:firstLineChars="200"/>
        <w:rPr>
          <w:rFonts w:hint="default" w:eastAsia="宋体"/>
          <w:b w:val="0"/>
          <w:bCs w:val="0"/>
          <w:sz w:val="21"/>
          <w:szCs w:val="21"/>
          <w:lang w:val="en-US" w:eastAsia="zh-CN"/>
        </w:rPr>
      </w:pPr>
      <w:r>
        <w:rPr>
          <w:rFonts w:hint="eastAsia"/>
          <w:b w:val="0"/>
          <w:bCs w:val="0"/>
          <w:sz w:val="21"/>
          <w:szCs w:val="21"/>
          <w:lang w:val="en-US" w:eastAsia="zh-CN"/>
        </w:rPr>
        <w:t>静态路由指的是由用户或者网络管理员手工配置的路由，当网络拓扑结构或链路状态发生变化的时候，需要手动修改路由表的相关信息。在默认情况下，静态路由是私有的，不会传递给其他路由器，也不通过路由器发通告消息，从而节省网络带宽和路由器的运算资源。静态路由是单向的，适合小型网络或结构比较稳定的网络。有关静态路由的部分知识参考了文章</w:t>
      </w:r>
      <w:r>
        <w:rPr>
          <w:rFonts w:ascii="宋体" w:hAnsi="宋体" w:eastAsia="宋体" w:cs="宋体"/>
          <w:sz w:val="21"/>
          <w:szCs w:val="21"/>
        </w:rPr>
        <w:fldChar w:fldCharType="begin"/>
      </w:r>
      <w:r>
        <w:rPr>
          <w:rFonts w:ascii="宋体" w:hAnsi="宋体" w:eastAsia="宋体" w:cs="宋体"/>
          <w:sz w:val="21"/>
          <w:szCs w:val="21"/>
        </w:rPr>
        <w:instrText xml:space="preserve"> HYPERLINK "https://blog.csdn.net/qq_34238567/article/details/119810775" </w:instrText>
      </w:r>
      <w:r>
        <w:rPr>
          <w:rFonts w:ascii="宋体" w:hAnsi="宋体" w:eastAsia="宋体" w:cs="宋体"/>
          <w:sz w:val="21"/>
          <w:szCs w:val="21"/>
        </w:rPr>
        <w:fldChar w:fldCharType="separate"/>
      </w:r>
      <w:r>
        <w:rPr>
          <w:rStyle w:val="6"/>
          <w:rFonts w:ascii="宋体" w:hAnsi="宋体" w:eastAsia="宋体" w:cs="宋体"/>
          <w:sz w:val="21"/>
          <w:szCs w:val="21"/>
        </w:rPr>
        <w:t>静态路由（也许是目前最全的）-CSDN博客</w:t>
      </w:r>
      <w:r>
        <w:rPr>
          <w:rFonts w:ascii="宋体" w:hAnsi="宋体" w:eastAsia="宋体" w:cs="宋体"/>
          <w:sz w:val="21"/>
          <w:szCs w:val="21"/>
        </w:rPr>
        <w:fldChar w:fldCharType="end"/>
      </w:r>
      <w:r>
        <w:rPr>
          <w:rFonts w:hint="eastAsia" w:ascii="宋体" w:hAnsi="宋体" w:eastAsia="宋体" w:cs="宋体"/>
          <w:sz w:val="21"/>
          <w:szCs w:val="21"/>
          <w:lang w:val="en-US" w:eastAsia="zh-CN"/>
        </w:rPr>
        <w:t>进行学习。本</w:t>
      </w:r>
      <w:r>
        <w:rPr>
          <w:rFonts w:hint="eastAsia" w:ascii="宋体" w:hAnsi="宋体" w:eastAsia="宋体" w:cs="宋体"/>
          <w:sz w:val="24"/>
          <w:szCs w:val="24"/>
          <w:lang w:val="en-US" w:eastAsia="zh-CN"/>
        </w:rPr>
        <w:t>次实验的拓扑结构如下所示。</w:t>
      </w:r>
    </w:p>
    <w:p>
      <w:pPr>
        <w:spacing w:line="360" w:lineRule="auto"/>
        <w:jc w:val="center"/>
        <w:rPr>
          <w:ins w:id="14" w:author="李晓" w:date="2023-12-13T20:12:41Z"/>
          <w:rFonts w:hint="eastAsia" w:eastAsiaTheme="minorEastAsia"/>
          <w:sz w:val="24"/>
          <w:szCs w:val="28"/>
          <w:lang w:val="en-US" w:eastAsia="zh-CN"/>
        </w:rPr>
      </w:pPr>
      <w:r>
        <w:drawing>
          <wp:inline distT="0" distB="0" distL="114300" distR="114300">
            <wp:extent cx="4295140" cy="955040"/>
            <wp:effectExtent l="0" t="0" r="10160" b="165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2"/>
                    <a:stretch>
                      <a:fillRect/>
                    </a:stretch>
                  </pic:blipFill>
                  <pic:spPr>
                    <a:xfrm>
                      <a:off x="0" y="0"/>
                      <a:ext cx="4295140" cy="955040"/>
                    </a:xfrm>
                    <a:prstGeom prst="rect">
                      <a:avLst/>
                    </a:prstGeom>
                    <a:noFill/>
                    <a:ln>
                      <a:noFill/>
                    </a:ln>
                  </pic:spPr>
                </pic:pic>
              </a:graphicData>
            </a:graphic>
          </wp:inline>
        </w:drawing>
      </w:r>
    </w:p>
    <w:p>
      <w:pPr>
        <w:spacing w:line="360" w:lineRule="auto"/>
        <w:rPr>
          <w:ins w:id="15" w:author="李晓" w:date="2023-12-13T20:12:41Z"/>
          <w:b/>
          <w:sz w:val="24"/>
          <w:szCs w:val="28"/>
        </w:rPr>
      </w:pPr>
      <w:ins w:id="16" w:author="李晓" w:date="2023-12-13T20:12:41Z">
        <w:r>
          <w:rPr>
            <w:rFonts w:hint="eastAsia"/>
            <w:b/>
            <w:sz w:val="24"/>
            <w:szCs w:val="28"/>
          </w:rPr>
          <w:t>实验内容与步骤：</w:t>
        </w:r>
      </w:ins>
    </w:p>
    <w:p>
      <w:pPr>
        <w:spacing w:line="360" w:lineRule="auto"/>
        <w:rPr>
          <w:rFonts w:hint="default"/>
          <w:b/>
          <w:bCs/>
          <w:sz w:val="21"/>
          <w:szCs w:val="21"/>
          <w:lang w:val="en-US" w:eastAsia="zh-CN"/>
        </w:rPr>
      </w:pPr>
      <w:r>
        <w:rPr>
          <w:rFonts w:hint="eastAsia"/>
          <w:b/>
          <w:bCs/>
          <w:sz w:val="21"/>
          <w:szCs w:val="21"/>
          <w:lang w:val="en-US" w:eastAsia="zh-CN"/>
        </w:rPr>
        <w:t>（1）线缆连接</w:t>
      </w:r>
    </w:p>
    <w:p>
      <w:pPr>
        <w:spacing w:line="360" w:lineRule="auto"/>
        <w:ind w:firstLine="420" w:firstLineChars="200"/>
        <w:rPr>
          <w:sz w:val="24"/>
          <w:szCs w:val="28"/>
        </w:rPr>
      </w:pPr>
      <w:r>
        <w:rPr>
          <w:rFonts w:hint="eastAsia"/>
          <w:sz w:val="21"/>
          <w:szCs w:val="21"/>
          <w:lang w:val="en-US" w:eastAsia="zh-CN"/>
        </w:rPr>
        <w:t>由于路由器与路由器的串口线已经接好，因此将两台PC分别与两个路由器相连。</w:t>
      </w:r>
    </w:p>
    <w:p>
      <w:pPr>
        <w:spacing w:line="360" w:lineRule="auto"/>
        <w:rPr>
          <w:rFonts w:hint="default"/>
          <w:b/>
          <w:bCs/>
          <w:sz w:val="21"/>
          <w:szCs w:val="21"/>
          <w:lang w:val="en-US" w:eastAsia="zh-CN"/>
        </w:rPr>
      </w:pPr>
      <w:r>
        <w:rPr>
          <w:rFonts w:hint="eastAsia"/>
          <w:b/>
          <w:bCs/>
          <w:sz w:val="21"/>
          <w:szCs w:val="21"/>
          <w:lang w:val="en-US" w:eastAsia="zh-CN"/>
        </w:rPr>
        <w:t>（2）配置路由器接口地址</w:t>
      </w:r>
    </w:p>
    <w:p>
      <w:pPr>
        <w:spacing w:line="360" w:lineRule="auto"/>
        <w:ind w:firstLine="420" w:firstLineChars="200"/>
        <w:rPr>
          <w:rFonts w:hint="default"/>
          <w:sz w:val="21"/>
          <w:szCs w:val="21"/>
          <w:lang w:val="en-US" w:eastAsia="zh-CN"/>
        </w:rPr>
      </w:pPr>
      <w:r>
        <w:rPr>
          <w:rFonts w:hint="eastAsia"/>
          <w:sz w:val="21"/>
          <w:szCs w:val="21"/>
          <w:lang w:val="en-US" w:eastAsia="zh-CN"/>
        </w:rPr>
        <w:t>A、配置R1</w:t>
      </w:r>
    </w:p>
    <w:p>
      <w:pPr>
        <w:spacing w:line="360" w:lineRule="auto"/>
        <w:jc w:val="center"/>
      </w:pPr>
      <w:r>
        <w:drawing>
          <wp:inline distT="0" distB="0" distL="114300" distR="114300">
            <wp:extent cx="4094480" cy="2037080"/>
            <wp:effectExtent l="0" t="0" r="1270" b="127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93"/>
                    <a:stretch>
                      <a:fillRect/>
                    </a:stretch>
                  </pic:blipFill>
                  <pic:spPr>
                    <a:xfrm>
                      <a:off x="0" y="0"/>
                      <a:ext cx="4094480" cy="203708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B、配置R2</w:t>
      </w:r>
    </w:p>
    <w:p>
      <w:pPr>
        <w:jc w:val="center"/>
        <w:rPr>
          <w:sz w:val="24"/>
          <w:szCs w:val="28"/>
        </w:rPr>
      </w:pPr>
      <w:r>
        <w:drawing>
          <wp:inline distT="0" distB="0" distL="114300" distR="114300">
            <wp:extent cx="4380230" cy="2083435"/>
            <wp:effectExtent l="0" t="0" r="1270" b="1206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4"/>
                    <a:stretch>
                      <a:fillRect/>
                    </a:stretch>
                  </pic:blipFill>
                  <pic:spPr>
                    <a:xfrm>
                      <a:off x="0" y="0"/>
                      <a:ext cx="4380230" cy="208343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（3）配置PC机IP地址</w:t>
      </w:r>
    </w:p>
    <w:p>
      <w:pPr>
        <w:spacing w:line="360" w:lineRule="auto"/>
        <w:ind w:firstLine="420" w:firstLineChars="200"/>
        <w:rPr>
          <w:rFonts w:hint="default"/>
          <w:sz w:val="21"/>
          <w:szCs w:val="21"/>
          <w:lang w:val="en-US" w:eastAsia="zh-CN"/>
        </w:rPr>
      </w:pPr>
      <w:r>
        <w:rPr>
          <w:rFonts w:hint="eastAsia"/>
          <w:sz w:val="21"/>
          <w:szCs w:val="21"/>
          <w:lang w:val="en-US" w:eastAsia="zh-CN"/>
        </w:rPr>
        <w:t>A、PC1</w:t>
      </w:r>
    </w:p>
    <w:p>
      <w:pPr>
        <w:spacing w:line="360" w:lineRule="auto"/>
        <w:jc w:val="center"/>
      </w:pPr>
      <w:r>
        <w:drawing>
          <wp:inline distT="0" distB="0" distL="114300" distR="114300">
            <wp:extent cx="4150995" cy="5096510"/>
            <wp:effectExtent l="0" t="0" r="1905" b="889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95"/>
                    <a:stretch>
                      <a:fillRect/>
                    </a:stretch>
                  </pic:blipFill>
                  <pic:spPr>
                    <a:xfrm>
                      <a:off x="0" y="0"/>
                      <a:ext cx="4150995" cy="5096510"/>
                    </a:xfrm>
                    <a:prstGeom prst="rect">
                      <a:avLst/>
                    </a:prstGeom>
                    <a:noFill/>
                    <a:ln>
                      <a:noFill/>
                    </a:ln>
                  </pic:spPr>
                </pic:pic>
              </a:graphicData>
            </a:graphic>
          </wp:inline>
        </w:drawing>
      </w:r>
    </w:p>
    <w:p>
      <w:pPr>
        <w:spacing w:line="360" w:lineRule="auto"/>
      </w:pPr>
    </w:p>
    <w:p>
      <w:pPr>
        <w:spacing w:line="360" w:lineRule="auto"/>
        <w:jc w:val="center"/>
      </w:pPr>
      <w:r>
        <w:drawing>
          <wp:inline distT="0" distB="0" distL="114300" distR="114300">
            <wp:extent cx="4256405" cy="3317875"/>
            <wp:effectExtent l="0" t="0" r="10795" b="15875"/>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96"/>
                    <a:stretch>
                      <a:fillRect/>
                    </a:stretch>
                  </pic:blipFill>
                  <pic:spPr>
                    <a:xfrm>
                      <a:off x="0" y="0"/>
                      <a:ext cx="4256405" cy="3317875"/>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B、PC2</w:t>
      </w:r>
    </w:p>
    <w:p>
      <w:pPr>
        <w:jc w:val="center"/>
      </w:pPr>
      <w:r>
        <w:drawing>
          <wp:inline distT="0" distB="0" distL="114300" distR="114300">
            <wp:extent cx="4072890" cy="5109210"/>
            <wp:effectExtent l="0" t="0" r="3810" b="152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7"/>
                    <a:stretch>
                      <a:fillRect/>
                    </a:stretch>
                  </pic:blipFill>
                  <pic:spPr>
                    <a:xfrm>
                      <a:off x="0" y="0"/>
                      <a:ext cx="4072890" cy="5109210"/>
                    </a:xfrm>
                    <a:prstGeom prst="rect">
                      <a:avLst/>
                    </a:prstGeom>
                    <a:noFill/>
                    <a:ln>
                      <a:noFill/>
                    </a:ln>
                  </pic:spPr>
                </pic:pic>
              </a:graphicData>
            </a:graphic>
          </wp:inline>
        </w:drawing>
      </w:r>
    </w:p>
    <w:p>
      <w:pPr>
        <w:jc w:val="center"/>
        <w:rPr>
          <w:sz w:val="24"/>
          <w:szCs w:val="28"/>
        </w:rPr>
      </w:pPr>
      <w:r>
        <w:drawing>
          <wp:inline distT="0" distB="0" distL="114300" distR="114300">
            <wp:extent cx="4243070" cy="2824480"/>
            <wp:effectExtent l="0" t="0" r="5080" b="139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8"/>
                    <a:stretch>
                      <a:fillRect/>
                    </a:stretch>
                  </pic:blipFill>
                  <pic:spPr>
                    <a:xfrm>
                      <a:off x="0" y="0"/>
                      <a:ext cx="4243070" cy="282448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（4）查看实验结果</w:t>
      </w:r>
    </w:p>
    <w:p>
      <w:pPr>
        <w:spacing w:line="360" w:lineRule="auto"/>
        <w:ind w:firstLine="420" w:firstLineChars="200"/>
        <w:rPr>
          <w:rFonts w:hint="default"/>
          <w:sz w:val="21"/>
          <w:szCs w:val="21"/>
          <w:lang w:val="en-US" w:eastAsia="zh-CN"/>
        </w:rPr>
      </w:pPr>
      <w:r>
        <w:rPr>
          <w:rFonts w:hint="eastAsia"/>
          <w:sz w:val="21"/>
          <w:szCs w:val="21"/>
          <w:lang w:val="en-US" w:eastAsia="zh-CN"/>
        </w:rPr>
        <w:t>A、PC1 ping PC2，不通</w:t>
      </w:r>
    </w:p>
    <w:p>
      <w:pPr>
        <w:spacing w:line="360" w:lineRule="auto"/>
        <w:jc w:val="center"/>
        <w:rPr>
          <w:sz w:val="24"/>
          <w:szCs w:val="28"/>
        </w:rPr>
      </w:pPr>
      <w:r>
        <w:drawing>
          <wp:inline distT="0" distB="0" distL="114300" distR="114300">
            <wp:extent cx="4462145" cy="3478530"/>
            <wp:effectExtent l="0" t="0" r="14605" b="7620"/>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99"/>
                    <a:stretch>
                      <a:fillRect/>
                    </a:stretch>
                  </pic:blipFill>
                  <pic:spPr>
                    <a:xfrm>
                      <a:off x="0" y="0"/>
                      <a:ext cx="4462145" cy="3478530"/>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4"/>
          <w:szCs w:val="28"/>
          <w:lang w:val="en-US" w:eastAsia="zh-CN"/>
        </w:rPr>
      </w:pPr>
      <w:r>
        <w:rPr>
          <w:rFonts w:hint="eastAsia"/>
          <w:sz w:val="21"/>
          <w:szCs w:val="21"/>
          <w:lang w:val="en-US" w:eastAsia="zh-CN"/>
        </w:rPr>
        <w:t>B、PC2 ping PC1，不通</w:t>
      </w:r>
    </w:p>
    <w:p>
      <w:pPr>
        <w:jc w:val="center"/>
      </w:pPr>
      <w:r>
        <w:drawing>
          <wp:inline distT="0" distB="0" distL="114300" distR="114300">
            <wp:extent cx="4490085" cy="2089150"/>
            <wp:effectExtent l="0" t="0" r="571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0"/>
                    <a:stretch>
                      <a:fillRect/>
                    </a:stretch>
                  </pic:blipFill>
                  <pic:spPr>
                    <a:xfrm>
                      <a:off x="0" y="0"/>
                      <a:ext cx="4490085" cy="2089150"/>
                    </a:xfrm>
                    <a:prstGeom prst="rect">
                      <a:avLst/>
                    </a:prstGeom>
                    <a:noFill/>
                    <a:ln>
                      <a:noFill/>
                    </a:ln>
                  </pic:spPr>
                </pic:pic>
              </a:graphicData>
            </a:graphic>
          </wp:inline>
        </w:drawing>
      </w:r>
    </w:p>
    <w:p>
      <w:pPr>
        <w:spacing w:line="360" w:lineRule="auto"/>
        <w:ind w:firstLine="420" w:firstLineChars="200"/>
        <w:rPr>
          <w:rFonts w:hint="eastAsia"/>
          <w:sz w:val="24"/>
          <w:szCs w:val="28"/>
          <w:lang w:val="en-US" w:eastAsia="zh-CN"/>
        </w:rPr>
      </w:pPr>
      <w:r>
        <w:rPr>
          <w:rFonts w:hint="eastAsia"/>
          <w:sz w:val="21"/>
          <w:szCs w:val="21"/>
          <w:lang w:val="en-US" w:eastAsia="zh-CN"/>
        </w:rPr>
        <w:t>C、查看路由表</w:t>
      </w:r>
    </w:p>
    <w:p>
      <w:pPr>
        <w:spacing w:line="360" w:lineRule="auto"/>
        <w:jc w:val="center"/>
        <w:rPr>
          <w:rFonts w:hint="eastAsia"/>
          <w:sz w:val="24"/>
          <w:szCs w:val="28"/>
          <w:lang w:val="en-US" w:eastAsia="zh-CN"/>
        </w:rPr>
      </w:pPr>
      <w:r>
        <w:drawing>
          <wp:inline distT="0" distB="0" distL="114300" distR="114300">
            <wp:extent cx="4692650" cy="3011170"/>
            <wp:effectExtent l="0" t="0" r="12700" b="1778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101"/>
                    <a:stretch>
                      <a:fillRect/>
                    </a:stretch>
                  </pic:blipFill>
                  <pic:spPr>
                    <a:xfrm>
                      <a:off x="0" y="0"/>
                      <a:ext cx="4692650" cy="301117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（5）写入静态路由表</w:t>
      </w:r>
    </w:p>
    <w:p>
      <w:pPr>
        <w:spacing w:line="360" w:lineRule="auto"/>
        <w:ind w:firstLine="420" w:firstLineChars="200"/>
        <w:rPr>
          <w:rFonts w:hint="default"/>
          <w:sz w:val="21"/>
          <w:szCs w:val="21"/>
          <w:lang w:val="en-US" w:eastAsia="zh-CN"/>
        </w:rPr>
      </w:pPr>
      <w:r>
        <w:rPr>
          <w:rFonts w:hint="eastAsia"/>
          <w:sz w:val="21"/>
          <w:szCs w:val="21"/>
          <w:lang w:val="en-US" w:eastAsia="zh-CN"/>
        </w:rPr>
        <w:t>A、配置R1</w:t>
      </w:r>
    </w:p>
    <w:p>
      <w:pPr>
        <w:spacing w:line="360" w:lineRule="auto"/>
        <w:jc w:val="center"/>
      </w:pPr>
      <w:r>
        <w:drawing>
          <wp:inline distT="0" distB="0" distL="114300" distR="114300">
            <wp:extent cx="4294505" cy="2239010"/>
            <wp:effectExtent l="0" t="0" r="10795" b="8890"/>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102"/>
                    <a:stretch>
                      <a:fillRect/>
                    </a:stretch>
                  </pic:blipFill>
                  <pic:spPr>
                    <a:xfrm>
                      <a:off x="0" y="0"/>
                      <a:ext cx="4294505" cy="223901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B、配置R2</w:t>
      </w:r>
    </w:p>
    <w:p>
      <w:pPr>
        <w:jc w:val="center"/>
        <w:rPr>
          <w:rFonts w:hint="eastAsia"/>
          <w:sz w:val="24"/>
          <w:szCs w:val="28"/>
          <w:lang w:val="en-US" w:eastAsia="zh-CN"/>
        </w:rPr>
      </w:pPr>
      <w:r>
        <w:drawing>
          <wp:inline distT="0" distB="0" distL="114300" distR="114300">
            <wp:extent cx="4554220" cy="2190115"/>
            <wp:effectExtent l="0" t="0" r="1778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3"/>
                    <a:stretch>
                      <a:fillRect/>
                    </a:stretch>
                  </pic:blipFill>
                  <pic:spPr>
                    <a:xfrm>
                      <a:off x="0" y="0"/>
                      <a:ext cx="4554220" cy="2190115"/>
                    </a:xfrm>
                    <a:prstGeom prst="rect">
                      <a:avLst/>
                    </a:prstGeom>
                    <a:noFill/>
                    <a:ln>
                      <a:noFill/>
                    </a:ln>
                  </pic:spPr>
                </pic:pic>
              </a:graphicData>
            </a:graphic>
          </wp:inline>
        </w:drawing>
      </w:r>
    </w:p>
    <w:p>
      <w:pPr>
        <w:spacing w:line="360" w:lineRule="auto"/>
        <w:rPr>
          <w:rFonts w:hint="default"/>
          <w:sz w:val="24"/>
          <w:szCs w:val="28"/>
          <w:lang w:val="en-US" w:eastAsia="zh-CN"/>
        </w:rPr>
      </w:pPr>
      <w:r>
        <w:rPr>
          <w:rFonts w:hint="eastAsia"/>
          <w:b/>
          <w:bCs/>
          <w:sz w:val="21"/>
          <w:szCs w:val="21"/>
          <w:lang w:val="en-US" w:eastAsia="zh-CN"/>
        </w:rPr>
        <w:t>（6）分段进行测试</w:t>
      </w:r>
    </w:p>
    <w:p>
      <w:pPr>
        <w:spacing w:line="360" w:lineRule="auto"/>
        <w:ind w:firstLine="420" w:firstLineChars="200"/>
        <w:rPr>
          <w:rFonts w:hint="default"/>
          <w:sz w:val="21"/>
          <w:szCs w:val="21"/>
          <w:lang w:val="en-US" w:eastAsia="zh-CN"/>
        </w:rPr>
      </w:pPr>
      <w:r>
        <w:rPr>
          <w:rFonts w:hint="eastAsia"/>
          <w:sz w:val="21"/>
          <w:szCs w:val="21"/>
          <w:lang w:val="en-US" w:eastAsia="zh-CN"/>
        </w:rPr>
        <w:t>A、路由器ping各段，均能连通</w:t>
      </w:r>
    </w:p>
    <w:p>
      <w:pPr>
        <w:spacing w:line="360" w:lineRule="auto"/>
        <w:jc w:val="center"/>
      </w:pPr>
      <w:r>
        <w:drawing>
          <wp:inline distT="0" distB="0" distL="114300" distR="114300">
            <wp:extent cx="4656455" cy="3290570"/>
            <wp:effectExtent l="0" t="0" r="10795" b="5080"/>
            <wp:docPr id="1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
                    <pic:cNvPicPr>
                      <a:picLocks noChangeAspect="1"/>
                    </pic:cNvPicPr>
                  </pic:nvPicPr>
                  <pic:blipFill>
                    <a:blip r:embed="rId104"/>
                    <a:stretch>
                      <a:fillRect/>
                    </a:stretch>
                  </pic:blipFill>
                  <pic:spPr>
                    <a:xfrm>
                      <a:off x="0" y="0"/>
                      <a:ext cx="4656455" cy="329057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B、PC2 ping自己网关</w:t>
      </w:r>
    </w:p>
    <w:p>
      <w:pPr>
        <w:jc w:val="center"/>
      </w:pPr>
      <w:r>
        <w:drawing>
          <wp:inline distT="0" distB="0" distL="114300" distR="114300">
            <wp:extent cx="4472940" cy="3561715"/>
            <wp:effectExtent l="0" t="0" r="381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5"/>
                    <a:stretch>
                      <a:fillRect/>
                    </a:stretch>
                  </pic:blipFill>
                  <pic:spPr>
                    <a:xfrm>
                      <a:off x="0" y="0"/>
                      <a:ext cx="4472940" cy="356171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C、Router2串口</w:t>
      </w:r>
    </w:p>
    <w:p>
      <w:pPr>
        <w:jc w:val="center"/>
        <w:rPr>
          <w:rFonts w:hint="eastAsia"/>
          <w:lang w:val="en-US" w:eastAsia="zh-CN"/>
        </w:rPr>
      </w:pPr>
      <w:r>
        <w:drawing>
          <wp:inline distT="0" distB="0" distL="114300" distR="114300">
            <wp:extent cx="4632325" cy="3682365"/>
            <wp:effectExtent l="0" t="0" r="15875" b="133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6"/>
                    <a:stretch>
                      <a:fillRect/>
                    </a:stretch>
                  </pic:blipFill>
                  <pic:spPr>
                    <a:xfrm>
                      <a:off x="0" y="0"/>
                      <a:ext cx="4632325" cy="3682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spacing w:line="360" w:lineRule="auto"/>
        <w:ind w:firstLine="420" w:firstLineChars="200"/>
        <w:rPr>
          <w:rFonts w:hint="eastAsia"/>
          <w:sz w:val="21"/>
          <w:szCs w:val="21"/>
          <w:lang w:val="en-US" w:eastAsia="zh-CN"/>
        </w:rPr>
      </w:pPr>
      <w:r>
        <w:rPr>
          <w:rFonts w:hint="eastAsia"/>
          <w:sz w:val="21"/>
          <w:szCs w:val="21"/>
          <w:lang w:val="en-US" w:eastAsia="zh-CN"/>
        </w:rPr>
        <w:t>D、Router1串口</w:t>
      </w:r>
    </w:p>
    <w:p>
      <w:pPr>
        <w:jc w:val="center"/>
        <w:rPr>
          <w:rFonts w:hint="eastAsia"/>
          <w:lang w:val="en-US" w:eastAsia="zh-CN"/>
        </w:rPr>
      </w:pPr>
      <w:r>
        <w:drawing>
          <wp:inline distT="0" distB="0" distL="114300" distR="114300">
            <wp:extent cx="4605020" cy="3682365"/>
            <wp:effectExtent l="0" t="0" r="5080" b="133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7"/>
                    <a:stretch>
                      <a:fillRect/>
                    </a:stretch>
                  </pic:blipFill>
                  <pic:spPr>
                    <a:xfrm>
                      <a:off x="0" y="0"/>
                      <a:ext cx="4605020" cy="368236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E、PC1网关</w:t>
      </w:r>
    </w:p>
    <w:p>
      <w:pPr>
        <w:jc w:val="center"/>
      </w:pPr>
      <w:r>
        <w:drawing>
          <wp:inline distT="0" distB="0" distL="114300" distR="114300">
            <wp:extent cx="4700270" cy="3724275"/>
            <wp:effectExtent l="0" t="0" r="508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8"/>
                    <a:stretch>
                      <a:fillRect/>
                    </a:stretch>
                  </pic:blipFill>
                  <pic:spPr>
                    <a:xfrm>
                      <a:off x="0" y="0"/>
                      <a:ext cx="4700270" cy="372427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pPr>
        <w:spacing w:line="360" w:lineRule="auto"/>
        <w:ind w:firstLine="420" w:firstLineChars="200"/>
        <w:rPr>
          <w:rFonts w:hint="eastAsia"/>
          <w:sz w:val="21"/>
          <w:szCs w:val="21"/>
          <w:lang w:val="en-US" w:eastAsia="zh-CN"/>
        </w:rPr>
      </w:pPr>
      <w:r>
        <w:rPr>
          <w:rFonts w:hint="eastAsia"/>
          <w:sz w:val="21"/>
          <w:szCs w:val="21"/>
          <w:lang w:val="en-US" w:eastAsia="zh-CN"/>
        </w:rPr>
        <w:t>F、PC1</w:t>
      </w:r>
    </w:p>
    <w:p>
      <w:pPr>
        <w:jc w:val="center"/>
        <w:rPr>
          <w:rFonts w:hint="default"/>
          <w:sz w:val="24"/>
          <w:szCs w:val="28"/>
          <w:lang w:val="en-US" w:eastAsia="zh-CN"/>
        </w:rPr>
      </w:pPr>
      <w:r>
        <w:drawing>
          <wp:inline distT="0" distB="0" distL="114300" distR="114300">
            <wp:extent cx="4649470" cy="3700145"/>
            <wp:effectExtent l="0" t="0" r="17780" b="146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9"/>
                    <a:stretch>
                      <a:fillRect/>
                    </a:stretch>
                  </pic:blipFill>
                  <pic:spPr>
                    <a:xfrm>
                      <a:off x="0" y="0"/>
                      <a:ext cx="4649470" cy="370014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（7）查看路由表</w:t>
      </w:r>
    </w:p>
    <w:p>
      <w:pPr>
        <w:spacing w:line="360" w:lineRule="auto"/>
        <w:ind w:firstLine="420" w:firstLineChars="200"/>
        <w:rPr>
          <w:rFonts w:hint="default"/>
          <w:sz w:val="21"/>
          <w:szCs w:val="21"/>
          <w:lang w:val="en-US" w:eastAsia="zh-CN"/>
        </w:rPr>
      </w:pPr>
      <w:r>
        <w:rPr>
          <w:rFonts w:hint="eastAsia"/>
          <w:sz w:val="21"/>
          <w:szCs w:val="21"/>
          <w:lang w:val="en-US" w:eastAsia="zh-CN"/>
        </w:rPr>
        <w:t>A、R1路由表</w:t>
      </w:r>
    </w:p>
    <w:p>
      <w:pPr>
        <w:spacing w:line="360" w:lineRule="auto"/>
        <w:jc w:val="center"/>
      </w:pPr>
      <w:r>
        <w:drawing>
          <wp:inline distT="0" distB="0" distL="114300" distR="114300">
            <wp:extent cx="4683760" cy="3309620"/>
            <wp:effectExtent l="0" t="0" r="2540" b="5080"/>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10"/>
                    <a:stretch>
                      <a:fillRect/>
                    </a:stretch>
                  </pic:blipFill>
                  <pic:spPr>
                    <a:xfrm>
                      <a:off x="0" y="0"/>
                      <a:ext cx="4683760" cy="330962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ind w:firstLine="420" w:firstLineChars="200"/>
        <w:rPr>
          <w:rFonts w:hint="default"/>
          <w:sz w:val="21"/>
          <w:szCs w:val="21"/>
          <w:lang w:val="en-US" w:eastAsia="zh-CN"/>
        </w:rPr>
      </w:pPr>
      <w:r>
        <w:rPr>
          <w:rFonts w:hint="eastAsia"/>
          <w:sz w:val="21"/>
          <w:szCs w:val="21"/>
          <w:lang w:val="en-US" w:eastAsia="zh-CN"/>
        </w:rPr>
        <w:t>B、R2路由表</w:t>
      </w:r>
    </w:p>
    <w:p>
      <w:pPr>
        <w:jc w:val="center"/>
      </w:pPr>
      <w:r>
        <w:drawing>
          <wp:inline distT="0" distB="0" distL="114300" distR="114300">
            <wp:extent cx="4765040" cy="2290445"/>
            <wp:effectExtent l="0" t="0" r="16510" b="146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1"/>
                    <a:stretch>
                      <a:fillRect/>
                    </a:stretch>
                  </pic:blipFill>
                  <pic:spPr>
                    <a:xfrm>
                      <a:off x="0" y="0"/>
                      <a:ext cx="4765040" cy="2290445"/>
                    </a:xfrm>
                    <a:prstGeom prst="rect">
                      <a:avLst/>
                    </a:prstGeom>
                    <a:noFill/>
                    <a:ln>
                      <a:noFill/>
                    </a:ln>
                  </pic:spPr>
                </pic:pic>
              </a:graphicData>
            </a:graphic>
          </wp:inline>
        </w:drawing>
      </w:r>
    </w:p>
    <w:p>
      <w:pPr>
        <w:spacing w:line="360" w:lineRule="auto"/>
        <w:rPr>
          <w:ins w:id="17" w:author="李晓" w:date="2023-12-13T20:12:41Z"/>
          <w:b/>
          <w:sz w:val="24"/>
          <w:szCs w:val="28"/>
        </w:rPr>
      </w:pPr>
      <w:ins w:id="18" w:author="李晓" w:date="2023-12-13T20:12:41Z">
        <w:r>
          <w:rPr>
            <w:rFonts w:hint="eastAsia"/>
            <w:b/>
            <w:sz w:val="24"/>
            <w:szCs w:val="28"/>
          </w:rPr>
          <w:t>实验数据：</w:t>
        </w:r>
      </w:ins>
    </w:p>
    <w:p>
      <w:pPr>
        <w:spacing w:line="360" w:lineRule="auto"/>
        <w:ind w:firstLine="420" w:firstLineChars="200"/>
        <w:rPr>
          <w:ins w:id="19" w:author="李晓" w:date="2023-12-13T20:12:41Z"/>
          <w:rFonts w:hint="eastAsia"/>
          <w:sz w:val="21"/>
          <w:szCs w:val="21"/>
          <w:lang w:val="en-US" w:eastAsia="zh-CN"/>
        </w:rPr>
      </w:pPr>
      <w:r>
        <w:rPr>
          <w:rFonts w:hint="eastAsia"/>
          <w:sz w:val="21"/>
          <w:szCs w:val="21"/>
          <w:lang w:val="en-US" w:eastAsia="zh-CN"/>
        </w:rPr>
        <w:t>本次实验偏向于验证性实验，没有涉及实验数据，相关实验记录均以图片的形式展示于实验步骤中。</w:t>
      </w:r>
    </w:p>
    <w:p>
      <w:pPr>
        <w:spacing w:line="360" w:lineRule="auto"/>
        <w:rPr>
          <w:ins w:id="20" w:author="李晓" w:date="2023-12-13T20:12:41Z"/>
          <w:b/>
          <w:sz w:val="24"/>
          <w:szCs w:val="28"/>
        </w:rPr>
      </w:pPr>
      <w:ins w:id="21" w:author="李晓" w:date="2023-12-13T20:12:41Z">
        <w:r>
          <w:rPr>
            <w:rFonts w:hint="eastAsia"/>
            <w:b/>
            <w:sz w:val="24"/>
            <w:szCs w:val="28"/>
          </w:rPr>
          <w:t>实验数据处理：</w:t>
        </w:r>
      </w:ins>
    </w:p>
    <w:p>
      <w:pPr>
        <w:spacing w:line="360" w:lineRule="auto"/>
        <w:ind w:firstLine="420" w:firstLineChars="200"/>
        <w:rPr>
          <w:ins w:id="22" w:author="李晓" w:date="2023-12-13T20:12:41Z"/>
          <w:rFonts w:hint="default"/>
          <w:sz w:val="21"/>
          <w:szCs w:val="21"/>
          <w:lang w:val="en-US" w:eastAsia="zh-CN"/>
        </w:rPr>
      </w:pPr>
      <w:r>
        <w:rPr>
          <w:rFonts w:hint="eastAsia"/>
          <w:sz w:val="21"/>
          <w:szCs w:val="21"/>
          <w:lang w:val="en-US" w:eastAsia="zh-CN"/>
        </w:rPr>
        <w:t>由于本次实验未涉及到实验数据，因此无需进行实验数据处理。</w:t>
      </w:r>
    </w:p>
    <w:p>
      <w:pPr>
        <w:spacing w:line="360" w:lineRule="auto"/>
        <w:rPr>
          <w:ins w:id="23" w:author="李晓" w:date="2023-12-13T20:12:41Z"/>
          <w:b/>
          <w:sz w:val="24"/>
          <w:szCs w:val="28"/>
        </w:rPr>
      </w:pPr>
      <w:ins w:id="24" w:author="李晓" w:date="2023-12-13T20:12:41Z">
        <w:r>
          <w:rPr>
            <w:rFonts w:hint="eastAsia"/>
            <w:b/>
            <w:sz w:val="24"/>
            <w:szCs w:val="28"/>
          </w:rPr>
          <w:t>实验结果与分析：</w:t>
        </w:r>
      </w:ins>
    </w:p>
    <w:p>
      <w:pPr>
        <w:spacing w:line="360" w:lineRule="auto"/>
        <w:ind w:firstLine="420" w:firstLineChars="200"/>
        <w:rPr>
          <w:ins w:id="25" w:author="李晓" w:date="2023-12-13T20:12:41Z"/>
          <w:rFonts w:hint="default"/>
          <w:sz w:val="21"/>
          <w:szCs w:val="21"/>
          <w:lang w:val="en-US" w:eastAsia="zh-CN"/>
        </w:rPr>
      </w:pPr>
      <w:r>
        <w:rPr>
          <w:rFonts w:hint="eastAsia"/>
          <w:sz w:val="21"/>
          <w:szCs w:val="21"/>
          <w:lang w:val="en-US" w:eastAsia="zh-CN"/>
        </w:rPr>
        <w:t>在这个环节，针对实验指导书中的部分思考问题进行回答。</w:t>
      </w:r>
    </w:p>
    <w:p>
      <w:pPr>
        <w:spacing w:line="360" w:lineRule="auto"/>
        <w:rPr>
          <w:rFonts w:hint="default"/>
          <w:b/>
          <w:bCs/>
          <w:sz w:val="21"/>
          <w:szCs w:val="21"/>
          <w:lang w:val="en-US" w:eastAsia="zh-CN"/>
        </w:rPr>
      </w:pPr>
      <w:r>
        <w:rPr>
          <w:rFonts w:hint="eastAsia"/>
          <w:b/>
          <w:bCs/>
          <w:sz w:val="21"/>
          <w:szCs w:val="21"/>
          <w:lang w:val="en-US" w:eastAsia="zh-CN"/>
        </w:rPr>
        <w:t>（1）步骤4中，PC1 ping PC2能否成功？为什么？路由表中有几个条目？</w:t>
      </w:r>
    </w:p>
    <w:p>
      <w:pPr>
        <w:spacing w:line="360" w:lineRule="auto"/>
        <w:ind w:firstLine="420" w:firstLineChars="200"/>
        <w:rPr>
          <w:rFonts w:hint="eastAsia"/>
          <w:lang w:val="en-US" w:eastAsia="zh-CN"/>
        </w:rPr>
      </w:pPr>
      <w:r>
        <w:rPr>
          <w:rFonts w:hint="eastAsia"/>
          <w:sz w:val="21"/>
          <w:szCs w:val="21"/>
          <w:lang w:val="en-US" w:eastAsia="zh-CN"/>
        </w:rPr>
        <w:t>不通，此时路由表中有4（2）个条目，均为直连。未配置路由信息，路由器不知道应该将数据包如何转发。</w:t>
      </w:r>
    </w:p>
    <w:p>
      <w:pPr>
        <w:spacing w:line="360" w:lineRule="auto"/>
        <w:rPr>
          <w:rFonts w:hint="eastAsia"/>
          <w:b/>
          <w:bCs/>
          <w:sz w:val="21"/>
          <w:szCs w:val="21"/>
          <w:lang w:val="en-US" w:eastAsia="zh-CN"/>
        </w:rPr>
      </w:pPr>
      <w:r>
        <w:rPr>
          <w:rFonts w:hint="eastAsia"/>
          <w:b/>
          <w:bCs/>
          <w:sz w:val="21"/>
          <w:szCs w:val="21"/>
          <w:lang w:val="en-US" w:eastAsia="zh-CN"/>
        </w:rPr>
        <w:t>（2）步骤7中，路由表中有几个条目？与步骤四中的路由表有什么不同？</w:t>
      </w:r>
    </w:p>
    <w:p>
      <w:pPr>
        <w:spacing w:line="360" w:lineRule="auto"/>
        <w:ind w:firstLine="420" w:firstLineChars="200"/>
        <w:rPr>
          <w:rFonts w:hint="eastAsia"/>
          <w:sz w:val="21"/>
          <w:szCs w:val="21"/>
          <w:lang w:val="en-US" w:eastAsia="zh-CN"/>
        </w:rPr>
      </w:pPr>
      <w:r>
        <w:rPr>
          <w:rFonts w:hint="eastAsia"/>
          <w:sz w:val="21"/>
          <w:szCs w:val="21"/>
          <w:lang w:val="en-US" w:eastAsia="zh-CN"/>
        </w:rPr>
        <w:t>在步骤4的基础上增加了S即静态路由配置信息，通过该条目，路由器知道了：目的网络是172.16.3.0/24，则下一跳为172.16.2.2，成功进入另一个自治系统。</w:t>
      </w:r>
    </w:p>
    <w:p>
      <w:pPr>
        <w:spacing w:line="360" w:lineRule="auto"/>
        <w:rPr>
          <w:rFonts w:hint="eastAsia"/>
          <w:b/>
          <w:bCs/>
          <w:sz w:val="21"/>
          <w:szCs w:val="21"/>
          <w:lang w:val="en-US" w:eastAsia="zh-CN"/>
        </w:rPr>
      </w:pPr>
      <w:r>
        <w:rPr>
          <w:rFonts w:hint="eastAsia"/>
          <w:b/>
          <w:bCs/>
          <w:sz w:val="21"/>
          <w:szCs w:val="21"/>
          <w:lang w:val="en-US" w:eastAsia="zh-CN"/>
        </w:rPr>
        <w:t>（3）静态路由实验，拓扑结构为：PC1━R1━R2━PC2。静态路由具有方向性，如果一个方向上配置，另一个方向上不配置，会产生不同的实验结果。保留路由器R1上的静态路由，删除路由器R2上的静态路由。执行PC1pingPC2，再执行 PC2pingPC1，能否连通？记录实验结果，截图显示。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spacing w:line="360" w:lineRule="auto"/>
        <w:ind w:firstLine="420" w:firstLineChars="200"/>
        <w:rPr>
          <w:rFonts w:hint="eastAsia"/>
          <w:sz w:val="21"/>
          <w:szCs w:val="21"/>
          <w:lang w:val="en-US" w:eastAsia="zh-CN"/>
        </w:rPr>
      </w:pPr>
      <w:r>
        <w:rPr>
          <w:rFonts w:hint="eastAsia"/>
          <w:sz w:val="21"/>
          <w:szCs w:val="21"/>
          <w:lang w:val="en-US" w:eastAsia="zh-CN"/>
        </w:rPr>
        <w:t>A、删除配置</w:t>
      </w:r>
    </w:p>
    <w:p>
      <w:pPr>
        <w:jc w:val="center"/>
        <w:rPr>
          <w:rFonts w:hint="eastAsia"/>
          <w:lang w:val="en-US" w:eastAsia="zh-CN"/>
        </w:rPr>
      </w:pPr>
      <w:r>
        <w:drawing>
          <wp:inline distT="0" distB="0" distL="114300" distR="114300">
            <wp:extent cx="4629785" cy="2174875"/>
            <wp:effectExtent l="0" t="0" r="18415" b="158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2"/>
                    <a:stretch>
                      <a:fillRect/>
                    </a:stretch>
                  </pic:blipFill>
                  <pic:spPr>
                    <a:xfrm>
                      <a:off x="0" y="0"/>
                      <a:ext cx="4629785" cy="217487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B、PC1 ping PC2超时</w:t>
      </w:r>
    </w:p>
    <w:p>
      <w:pPr>
        <w:spacing w:line="360" w:lineRule="auto"/>
        <w:jc w:val="center"/>
      </w:pPr>
      <w:r>
        <w:drawing>
          <wp:inline distT="0" distB="0" distL="114300" distR="114300">
            <wp:extent cx="4657725" cy="3630930"/>
            <wp:effectExtent l="0" t="0" r="9525" b="7620"/>
            <wp:docPr id="1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1"/>
                    <pic:cNvPicPr>
                      <a:picLocks noChangeAspect="1"/>
                    </pic:cNvPicPr>
                  </pic:nvPicPr>
                  <pic:blipFill>
                    <a:blip r:embed="rId113"/>
                    <a:stretch>
                      <a:fillRect/>
                    </a:stretch>
                  </pic:blipFill>
                  <pic:spPr>
                    <a:xfrm>
                      <a:off x="0" y="0"/>
                      <a:ext cx="4657725" cy="3630930"/>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C、PC2 ping PC1不可达</w:t>
      </w:r>
    </w:p>
    <w:p>
      <w:pPr>
        <w:jc w:val="center"/>
      </w:pPr>
      <w:r>
        <w:drawing>
          <wp:inline distT="0" distB="0" distL="114300" distR="114300">
            <wp:extent cx="4707255" cy="1356360"/>
            <wp:effectExtent l="0" t="0" r="17145" b="152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4"/>
                    <a:srcRect b="38045"/>
                    <a:stretch>
                      <a:fillRect/>
                    </a:stretch>
                  </pic:blipFill>
                  <pic:spPr>
                    <a:xfrm>
                      <a:off x="0" y="0"/>
                      <a:ext cx="4707255" cy="1356360"/>
                    </a:xfrm>
                    <a:prstGeom prst="rect">
                      <a:avLst/>
                    </a:prstGeom>
                    <a:noFill/>
                    <a:ln>
                      <a:noFill/>
                    </a:ln>
                  </pic:spPr>
                </pic:pic>
              </a:graphicData>
            </a:graphic>
          </wp:inline>
        </w:drawing>
      </w:r>
    </w:p>
    <w:p>
      <w:pPr>
        <w:spacing w:line="360" w:lineRule="auto"/>
        <w:rPr>
          <w:rFonts w:hint="eastAsia"/>
          <w:lang w:val="en-US" w:eastAsia="zh-CN"/>
        </w:rPr>
      </w:pPr>
    </w:p>
    <w:p>
      <w:pPr>
        <w:spacing w:line="360" w:lineRule="auto"/>
        <w:ind w:firstLine="420" w:firstLineChars="200"/>
        <w:rPr>
          <w:rFonts w:hint="eastAsia"/>
          <w:lang w:val="en-US" w:eastAsia="zh-CN"/>
        </w:rPr>
      </w:pPr>
      <w:r>
        <w:rPr>
          <w:rFonts w:hint="eastAsia"/>
          <w:sz w:val="21"/>
          <w:szCs w:val="21"/>
          <w:lang w:val="en-US" w:eastAsia="zh-CN"/>
        </w:rPr>
        <w:t>结果分析：修改配置之后，R1中留有路由信息，R2无路由信息，也就是说，R1知道目的网络是172.16.3.0/24的下一跳是172.16.2.2，但R2不知道目的网络是172.16.1.0/24的下一跳是172.16.2.1。所以，当PC1 ping PC2时，请求报文能到达PC2，但是响应报文无法到达PC1，显示超时；当PC2 ping PC1时，请求报文无法到达PC1，显示不可达。</w:t>
      </w:r>
    </w:p>
    <w:p>
      <w:pPr>
        <w:spacing w:line="360" w:lineRule="auto"/>
        <w:rPr>
          <w:rFonts w:hint="eastAsia"/>
          <w:b/>
          <w:bCs/>
          <w:sz w:val="21"/>
          <w:szCs w:val="21"/>
          <w:lang w:val="en-US" w:eastAsia="zh-CN"/>
        </w:rPr>
      </w:pPr>
      <w:r>
        <w:rPr>
          <w:rFonts w:hint="eastAsia"/>
          <w:b/>
          <w:bCs/>
          <w:sz w:val="21"/>
          <w:szCs w:val="21"/>
          <w:lang w:val="en-US" w:eastAsia="zh-CN"/>
        </w:rPr>
        <w:t>（4）下图中，路由器的每个接口都给了IP地址，使用静态路由连接每个网段，请给出每个路由器上静态路由的配置命令，采用下一跳地址的方式，保证全网全通。</w:t>
      </w:r>
    </w:p>
    <w:p>
      <w:pPr>
        <w:spacing w:line="360" w:lineRule="auto"/>
        <w:jc w:val="center"/>
      </w:pPr>
      <w:r>
        <w:drawing>
          <wp:inline distT="0" distB="0" distL="114300" distR="114300">
            <wp:extent cx="4648200" cy="2571750"/>
            <wp:effectExtent l="0" t="0" r="0" b="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5"/>
                    <a:stretch>
                      <a:fillRect/>
                    </a:stretch>
                  </pic:blipFill>
                  <pic:spPr>
                    <a:xfrm>
                      <a:off x="0" y="0"/>
                      <a:ext cx="4648200" cy="257175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结合课上边老师的讲解，应进行8个条目的配置：</w:t>
      </w:r>
    </w:p>
    <w:p>
      <w:pPr>
        <w:spacing w:line="360" w:lineRule="auto"/>
        <w:ind w:firstLine="420" w:firstLineChars="200"/>
        <w:rPr>
          <w:rFonts w:hint="default"/>
          <w:sz w:val="21"/>
          <w:szCs w:val="21"/>
          <w:lang w:val="en-US" w:eastAsia="zh-CN"/>
        </w:rPr>
      </w:pPr>
      <w:r>
        <w:rPr>
          <w:rFonts w:hint="eastAsia"/>
          <w:sz w:val="21"/>
          <w:szCs w:val="21"/>
          <w:lang w:val="en-US" w:eastAsia="zh-CN"/>
        </w:rPr>
        <w:t>A、R0</w:t>
      </w:r>
    </w:p>
    <w:p>
      <w:pPr>
        <w:spacing w:line="360" w:lineRule="auto"/>
        <w:rPr>
          <w:rFonts w:hint="default"/>
          <w:lang w:val="en-US" w:eastAsia="zh-CN"/>
        </w:rPr>
      </w:pPr>
      <w:r>
        <w:rPr>
          <w:rFonts w:hint="eastAsia"/>
          <w:lang w:val="en-US" w:eastAsia="zh-CN"/>
        </w:rPr>
        <w:t>iP route 192.168.10.0 255.255.255.0 192.168.2.2     10网段</w:t>
      </w:r>
    </w:p>
    <w:p>
      <w:pPr>
        <w:spacing w:line="360" w:lineRule="auto"/>
        <w:rPr>
          <w:rFonts w:hint="default"/>
          <w:lang w:val="en-US" w:eastAsia="zh-CN"/>
        </w:rPr>
      </w:pPr>
      <w:r>
        <w:rPr>
          <w:rFonts w:hint="eastAsia"/>
          <w:lang w:val="en-US" w:eastAsia="zh-CN"/>
        </w:rPr>
        <w:t>ip route 192.168.20.0 255.255.255.0 192.168.3.2     20网段</w:t>
      </w:r>
    </w:p>
    <w:p>
      <w:pPr>
        <w:spacing w:line="360" w:lineRule="auto"/>
        <w:ind w:firstLine="420" w:firstLineChars="200"/>
        <w:rPr>
          <w:rFonts w:hint="default"/>
          <w:sz w:val="21"/>
          <w:szCs w:val="21"/>
          <w:lang w:val="en-US" w:eastAsia="zh-CN"/>
        </w:rPr>
      </w:pPr>
      <w:r>
        <w:rPr>
          <w:rFonts w:hint="eastAsia"/>
          <w:sz w:val="21"/>
          <w:szCs w:val="21"/>
          <w:lang w:val="en-US" w:eastAsia="zh-CN"/>
        </w:rPr>
        <w:t>B、R1</w:t>
      </w:r>
    </w:p>
    <w:p>
      <w:pPr>
        <w:spacing w:line="360" w:lineRule="auto"/>
        <w:rPr>
          <w:rFonts w:hint="default"/>
          <w:lang w:val="en-US" w:eastAsia="zh-CN"/>
        </w:rPr>
      </w:pPr>
      <w:r>
        <w:rPr>
          <w:rFonts w:hint="eastAsia"/>
          <w:lang w:val="en-US" w:eastAsia="zh-CN"/>
        </w:rPr>
        <w:t>ip route  192.168.1.0 255.255.255.0 192.168.2.1     1网段</w:t>
      </w:r>
    </w:p>
    <w:p>
      <w:pPr>
        <w:spacing w:line="360" w:lineRule="auto"/>
        <w:rPr>
          <w:rFonts w:hint="default"/>
          <w:lang w:val="en-US" w:eastAsia="zh-CN"/>
        </w:rPr>
      </w:pPr>
      <w:r>
        <w:rPr>
          <w:rFonts w:hint="eastAsia"/>
          <w:lang w:val="en-US" w:eastAsia="zh-CN"/>
        </w:rPr>
        <w:t>ip route  192.168.3.0 255.255.255.0 192.168.2.1     3网段</w:t>
      </w:r>
    </w:p>
    <w:p>
      <w:pPr>
        <w:spacing w:line="360" w:lineRule="auto"/>
        <w:rPr>
          <w:rFonts w:hint="eastAsia"/>
          <w:lang w:val="en-US" w:eastAsia="zh-CN"/>
        </w:rPr>
      </w:pPr>
      <w:r>
        <w:rPr>
          <w:rFonts w:hint="eastAsia"/>
          <w:lang w:val="en-US" w:eastAsia="zh-CN"/>
        </w:rPr>
        <w:t>ip route  192.168.20.0 255.255.255.0 192.168.2.1     20网段</w:t>
      </w:r>
    </w:p>
    <w:p>
      <w:pPr>
        <w:spacing w:line="360" w:lineRule="auto"/>
        <w:ind w:firstLine="420" w:firstLineChars="200"/>
        <w:rPr>
          <w:rFonts w:hint="default"/>
          <w:sz w:val="21"/>
          <w:szCs w:val="21"/>
          <w:lang w:val="en-US" w:eastAsia="zh-CN"/>
        </w:rPr>
      </w:pPr>
      <w:r>
        <w:rPr>
          <w:rFonts w:hint="eastAsia"/>
          <w:sz w:val="21"/>
          <w:szCs w:val="21"/>
          <w:lang w:val="en-US" w:eastAsia="zh-CN"/>
        </w:rPr>
        <w:t>C、R2</w:t>
      </w:r>
    </w:p>
    <w:p>
      <w:pPr>
        <w:spacing w:line="360" w:lineRule="auto"/>
        <w:rPr>
          <w:rFonts w:hint="default"/>
          <w:lang w:val="en-US" w:eastAsia="zh-CN"/>
        </w:rPr>
      </w:pPr>
      <w:r>
        <w:rPr>
          <w:rFonts w:hint="eastAsia"/>
          <w:lang w:val="en-US" w:eastAsia="zh-CN"/>
        </w:rPr>
        <w:t>ip route  192.168.1.0 255.255.255.0 192.168.3.1     1网段</w:t>
      </w:r>
    </w:p>
    <w:p>
      <w:pPr>
        <w:spacing w:line="360" w:lineRule="auto"/>
        <w:rPr>
          <w:rFonts w:hint="default"/>
          <w:lang w:val="en-US" w:eastAsia="zh-CN"/>
        </w:rPr>
      </w:pPr>
      <w:r>
        <w:rPr>
          <w:rFonts w:hint="eastAsia"/>
          <w:lang w:val="en-US" w:eastAsia="zh-CN"/>
        </w:rPr>
        <w:t>ip route  192.168.2.0 255.255.255.0 192.168.3.1     2网段</w:t>
      </w:r>
    </w:p>
    <w:p>
      <w:pPr>
        <w:spacing w:line="360" w:lineRule="auto"/>
        <w:rPr>
          <w:rFonts w:hint="default"/>
          <w:lang w:val="en-US" w:eastAsia="zh-CN"/>
        </w:rPr>
      </w:pPr>
      <w:r>
        <w:rPr>
          <w:rFonts w:hint="eastAsia"/>
          <w:lang w:val="en-US" w:eastAsia="zh-CN"/>
        </w:rPr>
        <w:t>ip route  192.168.10.0 255.255.255.0 192.168.3.1      10网段</w:t>
      </w:r>
    </w:p>
    <w:p>
      <w:pPr>
        <w:spacing w:line="360" w:lineRule="auto"/>
        <w:rPr>
          <w:rFonts w:hint="eastAsia"/>
          <w:lang w:val="en-US" w:eastAsia="zh-CN"/>
        </w:rPr>
      </w:pPr>
    </w:p>
    <w:p>
      <w:pPr>
        <w:spacing w:line="360" w:lineRule="auto"/>
        <w:rPr>
          <w:rFonts w:hint="eastAsia"/>
          <w:lang w:val="en-US" w:eastAsia="zh-CN"/>
        </w:rPr>
      </w:pPr>
    </w:p>
    <w:p>
      <w:pPr>
        <w:spacing w:line="360" w:lineRule="auto"/>
        <w:rPr>
          <w:ins w:id="26" w:author="李晓" w:date="2023-12-13T20:12:42Z"/>
          <w:b/>
          <w:sz w:val="24"/>
          <w:szCs w:val="28"/>
        </w:rPr>
      </w:pPr>
    </w:p>
    <w:p>
      <w:pPr>
        <w:spacing w:before="312" w:beforeLines="100" w:line="360" w:lineRule="auto"/>
        <w:rPr>
          <w:ins w:id="27" w:author="李晓" w:date="2023-12-13T20:12:43Z"/>
          <w:b/>
          <w:sz w:val="24"/>
          <w:szCs w:val="28"/>
          <w:u w:val="single"/>
        </w:rPr>
      </w:pPr>
      <w:ins w:id="28" w:author="李晓" w:date="2023-12-13T20:12:43Z">
        <w:r>
          <w:rPr>
            <w:rFonts w:hint="eastAsia"/>
            <w:b/>
            <w:sz w:val="24"/>
            <w:szCs w:val="28"/>
          </w:rPr>
          <w:t>实验名称：</w:t>
        </w:r>
      </w:ins>
    </w:p>
    <w:p>
      <w:pPr>
        <w:spacing w:line="360" w:lineRule="auto"/>
        <w:ind w:firstLine="420" w:firstLineChars="200"/>
        <w:rPr>
          <w:ins w:id="29" w:author="李晓" w:date="2023-12-13T20:12:43Z"/>
          <w:rFonts w:hint="default"/>
          <w:sz w:val="21"/>
          <w:szCs w:val="21"/>
          <w:lang w:val="en-US" w:eastAsia="zh-CN"/>
        </w:rPr>
      </w:pPr>
      <w:r>
        <w:rPr>
          <w:rFonts w:hint="eastAsia"/>
          <w:sz w:val="21"/>
          <w:szCs w:val="21"/>
          <w:lang w:val="en-US" w:eastAsia="zh-CN"/>
        </w:rPr>
        <w:t>实验九：动态路由RIP</w:t>
      </w:r>
    </w:p>
    <w:p>
      <w:pPr>
        <w:spacing w:line="360" w:lineRule="auto"/>
        <w:rPr>
          <w:ins w:id="30" w:author="李晓" w:date="2023-12-13T20:12:43Z"/>
          <w:b/>
          <w:sz w:val="24"/>
          <w:szCs w:val="28"/>
        </w:rPr>
      </w:pPr>
      <w:ins w:id="31" w:author="李晓" w:date="2023-12-13T20:12:43Z">
        <w:r>
          <w:rPr>
            <w:rFonts w:hint="eastAsia"/>
            <w:b/>
            <w:sz w:val="24"/>
            <w:szCs w:val="28"/>
          </w:rPr>
          <w:t>实验目的：</w:t>
        </w:r>
      </w:ins>
    </w:p>
    <w:p>
      <w:pPr>
        <w:spacing w:line="360" w:lineRule="auto"/>
        <w:ind w:firstLine="420" w:firstLineChars="200"/>
        <w:rPr>
          <w:rFonts w:hint="default"/>
          <w:sz w:val="21"/>
          <w:szCs w:val="21"/>
          <w:lang w:val="en-US" w:eastAsia="zh-CN"/>
        </w:rPr>
      </w:pPr>
      <w:r>
        <w:rPr>
          <w:rFonts w:hint="eastAsia"/>
          <w:sz w:val="21"/>
          <w:szCs w:val="21"/>
          <w:lang w:val="en-US" w:eastAsia="zh-CN"/>
        </w:rPr>
        <w:t>（1）深入掌握IP协议和路由原理</w:t>
      </w:r>
    </w:p>
    <w:p>
      <w:pPr>
        <w:spacing w:line="360" w:lineRule="auto"/>
        <w:ind w:firstLine="420" w:firstLineChars="200"/>
        <w:rPr>
          <w:ins w:id="32" w:author="李晓" w:date="2023-12-13T20:12:43Z"/>
          <w:rFonts w:hint="default"/>
          <w:sz w:val="21"/>
          <w:szCs w:val="21"/>
          <w:lang w:val="en-US" w:eastAsia="zh-CN"/>
        </w:rPr>
      </w:pPr>
      <w:r>
        <w:rPr>
          <w:rFonts w:hint="eastAsia"/>
          <w:sz w:val="21"/>
          <w:szCs w:val="21"/>
          <w:lang w:val="en-US" w:eastAsia="zh-CN"/>
        </w:rPr>
        <w:t>（2）掌握静态路由原理和RIP路由协议原理</w:t>
      </w:r>
    </w:p>
    <w:p>
      <w:pPr>
        <w:spacing w:line="360" w:lineRule="auto"/>
        <w:rPr>
          <w:ins w:id="33" w:author="李晓" w:date="2023-12-13T20:12:43Z"/>
          <w:b/>
          <w:sz w:val="24"/>
          <w:szCs w:val="28"/>
        </w:rPr>
      </w:pPr>
      <w:ins w:id="34" w:author="李晓" w:date="2023-12-13T20:12:43Z">
        <w:r>
          <w:rPr>
            <w:rFonts w:hint="eastAsia"/>
            <w:b/>
            <w:sz w:val="24"/>
            <w:szCs w:val="28"/>
          </w:rPr>
          <w:t>实验仪器：</w:t>
        </w:r>
      </w:ins>
    </w:p>
    <w:p>
      <w:pPr>
        <w:spacing w:line="360" w:lineRule="auto"/>
        <w:ind w:firstLine="420" w:firstLineChars="200"/>
        <w:rPr>
          <w:ins w:id="35" w:author="李晓" w:date="2023-12-13T20:12:43Z"/>
          <w:rFonts w:hint="default"/>
          <w:sz w:val="21"/>
          <w:szCs w:val="21"/>
          <w:lang w:val="en-US" w:eastAsia="zh-CN"/>
        </w:rPr>
      </w:pPr>
      <w:r>
        <w:rPr>
          <w:rFonts w:hint="eastAsia"/>
          <w:sz w:val="21"/>
          <w:szCs w:val="21"/>
          <w:lang w:val="en-US" w:eastAsia="zh-CN"/>
        </w:rPr>
        <w:t>Router路由器2台、三层交换机1台、主机2台、直连线3条</w:t>
      </w:r>
    </w:p>
    <w:p>
      <w:pPr>
        <w:spacing w:line="360" w:lineRule="auto"/>
        <w:rPr>
          <w:ins w:id="36" w:author="李晓" w:date="2023-12-13T20:12:43Z"/>
          <w:b/>
          <w:sz w:val="24"/>
          <w:szCs w:val="28"/>
        </w:rPr>
      </w:pPr>
      <w:ins w:id="37" w:author="李晓" w:date="2023-12-13T20:12:43Z">
        <w:r>
          <w:rPr>
            <w:rFonts w:hint="eastAsia"/>
            <w:b/>
            <w:sz w:val="24"/>
            <w:szCs w:val="28"/>
          </w:rPr>
          <w:t>实验原理：</w:t>
        </w:r>
      </w:ins>
    </w:p>
    <w:p>
      <w:pPr>
        <w:spacing w:line="360" w:lineRule="auto"/>
        <w:ind w:firstLine="420" w:firstLineChars="200"/>
        <w:rPr>
          <w:rFonts w:hint="eastAsia" w:ascii="宋体" w:hAnsi="宋体" w:eastAsia="宋体" w:cs="宋体"/>
          <w:sz w:val="21"/>
          <w:szCs w:val="21"/>
          <w:lang w:val="en-US" w:eastAsia="zh-CN"/>
        </w:rPr>
      </w:pPr>
      <w:r>
        <w:rPr>
          <w:rFonts w:hint="eastAsia"/>
          <w:sz w:val="21"/>
          <w:szCs w:val="21"/>
          <w:lang w:val="en-US" w:eastAsia="zh-CN"/>
        </w:rPr>
        <w:t>首先通过文章</w:t>
      </w:r>
      <w:r>
        <w:rPr>
          <w:rFonts w:ascii="宋体" w:hAnsi="宋体" w:eastAsia="宋体" w:cs="宋体"/>
          <w:sz w:val="21"/>
          <w:szCs w:val="21"/>
        </w:rPr>
        <w:fldChar w:fldCharType="begin"/>
      </w:r>
      <w:r>
        <w:rPr>
          <w:rFonts w:ascii="宋体" w:hAnsi="宋体" w:eastAsia="宋体" w:cs="宋体"/>
          <w:sz w:val="21"/>
          <w:szCs w:val="21"/>
        </w:rPr>
        <w:instrText xml:space="preserve"> HYPERLINK "https://blog.csdn.net/CN_TangZheng/article/details/102644103" </w:instrText>
      </w:r>
      <w:r>
        <w:rPr>
          <w:rFonts w:ascii="宋体" w:hAnsi="宋体" w:eastAsia="宋体" w:cs="宋体"/>
          <w:sz w:val="21"/>
          <w:szCs w:val="21"/>
        </w:rPr>
        <w:fldChar w:fldCharType="separate"/>
      </w:r>
      <w:r>
        <w:rPr>
          <w:rStyle w:val="7"/>
          <w:rFonts w:ascii="宋体" w:hAnsi="宋体" w:eastAsia="宋体" w:cs="宋体"/>
          <w:sz w:val="21"/>
          <w:szCs w:val="21"/>
        </w:rPr>
        <w:t>RIP动态路由原理与实验详解（动态路由协议概述与分类，RIP协议工作原理）_什么是rip动态路由协议-CSDN博客</w:t>
      </w:r>
      <w:r>
        <w:rPr>
          <w:rFonts w:ascii="宋体" w:hAnsi="宋体" w:eastAsia="宋体" w:cs="宋体"/>
          <w:sz w:val="21"/>
          <w:szCs w:val="21"/>
        </w:rPr>
        <w:fldChar w:fldCharType="end"/>
      </w:r>
      <w:r>
        <w:rPr>
          <w:rFonts w:hint="eastAsia" w:ascii="宋体" w:hAnsi="宋体" w:eastAsia="宋体" w:cs="宋体"/>
          <w:sz w:val="21"/>
          <w:szCs w:val="21"/>
          <w:lang w:val="en-US" w:eastAsia="zh-CN"/>
        </w:rPr>
        <w:t>来学习动态路由的相关知识。</w:t>
      </w:r>
    </w:p>
    <w:p>
      <w:pPr>
        <w:spacing w:line="360" w:lineRule="auto"/>
        <w:ind w:firstLine="420" w:firstLineChars="200"/>
        <w:rPr>
          <w:rFonts w:hint="default"/>
          <w:sz w:val="21"/>
          <w:szCs w:val="21"/>
          <w:lang w:val="en-US" w:eastAsia="zh-CN"/>
        </w:rPr>
      </w:pPr>
      <w:r>
        <w:rPr>
          <w:rFonts w:hint="eastAsia"/>
          <w:sz w:val="21"/>
          <w:szCs w:val="21"/>
          <w:lang w:val="en-US" w:eastAsia="zh-CN"/>
        </w:rPr>
        <w:t>RIP协议有两个版本，RIPv1和RIPv2。RIPv1属于有类路由协议，不支持VLSM（变长子网掩码），RIPv1是以广播的形式进行路由信息的更新的，广播地址为 255.255.255.255。RIPv2属于无类路由协议（CIDR），支持VLSM（变长子网掩码），RIPv2以组播的形式进行路由信息的更新的，组播地址是224.0.0.9。</w:t>
      </w:r>
    </w:p>
    <w:p>
      <w:pPr>
        <w:spacing w:line="360" w:lineRule="auto"/>
        <w:ind w:firstLine="420" w:firstLineChars="200"/>
        <w:rPr>
          <w:rFonts w:hint="eastAsia"/>
          <w:sz w:val="21"/>
          <w:szCs w:val="21"/>
          <w:lang w:val="en-US" w:eastAsia="zh-CN"/>
        </w:rPr>
      </w:pPr>
      <w:r>
        <w:rPr>
          <w:rFonts w:hint="eastAsia"/>
          <w:sz w:val="21"/>
          <w:szCs w:val="21"/>
          <w:lang w:val="en-US" w:eastAsia="zh-CN"/>
        </w:rPr>
        <w:t>RIPv1和RIPv2运行版本不一样，两者同时工作时，学不到对方的路由，RIPv1只发送RIPv1报文，接收RIPv1报文；RIPv2只发送RIPv2报文，接收RIPv2报文。</w:t>
      </w:r>
    </w:p>
    <w:p>
      <w:pPr>
        <w:spacing w:line="360" w:lineRule="auto"/>
        <w:jc w:val="center"/>
        <w:rPr>
          <w:sz w:val="24"/>
          <w:szCs w:val="28"/>
        </w:rPr>
      </w:pPr>
      <w:r>
        <w:drawing>
          <wp:inline distT="0" distB="0" distL="114300" distR="114300">
            <wp:extent cx="2767330" cy="2498090"/>
            <wp:effectExtent l="0" t="0" r="13970" b="165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6"/>
                    <a:stretch>
                      <a:fillRect/>
                    </a:stretch>
                  </pic:blipFill>
                  <pic:spPr>
                    <a:xfrm>
                      <a:off x="0" y="0"/>
                      <a:ext cx="2767330" cy="249809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如上图所示为RIPv2版本的报文格式。RIP报文由首部和路由部分组成，采用UDP报文传输；首部占4个字节，命令字段指出报文的意义，1表示请求路由信息，2表示对请求路由信息的的响应或未被请求而发出的路由更新报文。RIPv2路由部分由若干条路由信息组成，每个路由信息需要20个字节，地址族标识符用来标识所使用的地址协议，路由标记填入自治系统号，一个 RIP报文最多包含25条路由条目。</w:t>
      </w:r>
    </w:p>
    <w:p>
      <w:pPr>
        <w:spacing w:line="360" w:lineRule="auto"/>
        <w:ind w:firstLine="420" w:firstLineChars="200"/>
        <w:rPr>
          <w:rFonts w:hint="default"/>
          <w:sz w:val="21"/>
          <w:szCs w:val="21"/>
          <w:lang w:val="en-US" w:eastAsia="zh-CN"/>
        </w:rPr>
      </w:pPr>
      <w:r>
        <w:rPr>
          <w:rFonts w:hint="eastAsia"/>
          <w:sz w:val="21"/>
          <w:szCs w:val="21"/>
          <w:lang w:val="en-US" w:eastAsia="zh-CN"/>
        </w:rPr>
        <w:t>RIPv2是一种无类别路由协议，相比于RIPv1，它具有功能上的增强和对错误的抵抗能力，实验指导书中有详细说明，这里不再赘述。</w:t>
      </w:r>
    </w:p>
    <w:p>
      <w:pPr>
        <w:spacing w:line="360" w:lineRule="auto"/>
        <w:ind w:firstLine="420" w:firstLineChars="200"/>
        <w:rPr>
          <w:sz w:val="24"/>
          <w:szCs w:val="28"/>
        </w:rPr>
      </w:pPr>
      <w:r>
        <w:rPr>
          <w:rFonts w:hint="eastAsia"/>
          <w:sz w:val="21"/>
          <w:szCs w:val="21"/>
          <w:lang w:val="en-US" w:eastAsia="zh-CN"/>
        </w:rPr>
        <w:t>RIP协议具有“好消息”传播得快，“坏消息”传播得慢的特点，它最大的优点是实现简单，开销较小，但是它的最大使用距离为15，限制了网络的规模。通常情况下，RIP每隔30秒向外发送一次更新报文，如果设备经过180秒没有收到来自对端的路由更新报文，则将所有来自此设备的路由信息标志为不可达，路由进入不可达状态后，120秒内仍未收到更新报文，就将这些路由从路由表中删除。如下图是本次实验的网络拓扑结构图。</w:t>
      </w:r>
    </w:p>
    <w:p>
      <w:pPr>
        <w:spacing w:line="360" w:lineRule="auto"/>
        <w:jc w:val="center"/>
        <w:rPr>
          <w:ins w:id="38" w:author="李晓" w:date="2023-12-13T20:12:43Z"/>
          <w:sz w:val="24"/>
          <w:szCs w:val="28"/>
        </w:rPr>
      </w:pPr>
      <w:r>
        <w:drawing>
          <wp:inline distT="0" distB="0" distL="114300" distR="114300">
            <wp:extent cx="4765675" cy="2165350"/>
            <wp:effectExtent l="0" t="0" r="15875"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7"/>
                    <a:stretch>
                      <a:fillRect/>
                    </a:stretch>
                  </pic:blipFill>
                  <pic:spPr>
                    <a:xfrm>
                      <a:off x="0" y="0"/>
                      <a:ext cx="4765675" cy="2165350"/>
                    </a:xfrm>
                    <a:prstGeom prst="rect">
                      <a:avLst/>
                    </a:prstGeom>
                    <a:noFill/>
                    <a:ln>
                      <a:noFill/>
                    </a:ln>
                  </pic:spPr>
                </pic:pic>
              </a:graphicData>
            </a:graphic>
          </wp:inline>
        </w:drawing>
      </w:r>
    </w:p>
    <w:p>
      <w:pPr>
        <w:spacing w:line="360" w:lineRule="auto"/>
        <w:rPr>
          <w:ins w:id="39" w:author="李晓" w:date="2023-12-13T20:12:43Z"/>
          <w:b/>
          <w:sz w:val="24"/>
          <w:szCs w:val="28"/>
        </w:rPr>
      </w:pPr>
      <w:ins w:id="40" w:author="李晓" w:date="2023-12-13T20:12:43Z">
        <w:r>
          <w:rPr>
            <w:rFonts w:hint="eastAsia"/>
            <w:b/>
            <w:sz w:val="24"/>
            <w:szCs w:val="28"/>
          </w:rPr>
          <w:t>实验内容与步骤：</w:t>
        </w:r>
      </w:ins>
    </w:p>
    <w:p>
      <w:pPr>
        <w:spacing w:line="360" w:lineRule="auto"/>
        <w:rPr>
          <w:rFonts w:hint="default" w:eastAsiaTheme="minorEastAsia"/>
          <w:b/>
          <w:bCs/>
          <w:sz w:val="21"/>
          <w:szCs w:val="21"/>
          <w:lang w:val="en-US" w:eastAsia="zh-CN"/>
        </w:rPr>
      </w:pPr>
      <w:r>
        <w:rPr>
          <w:rFonts w:hint="eastAsia"/>
          <w:b/>
          <w:bCs/>
          <w:sz w:val="21"/>
          <w:szCs w:val="21"/>
          <w:lang w:eastAsia="zh-CN"/>
        </w:rPr>
        <w:t>（</w:t>
      </w:r>
      <w:r>
        <w:rPr>
          <w:rFonts w:hint="eastAsia"/>
          <w:b/>
          <w:bCs/>
          <w:sz w:val="21"/>
          <w:szCs w:val="21"/>
          <w:lang w:val="en-US" w:eastAsia="zh-CN"/>
        </w:rPr>
        <w:t>1</w:t>
      </w:r>
      <w:r>
        <w:rPr>
          <w:rFonts w:hint="eastAsia"/>
          <w:b/>
          <w:bCs/>
          <w:sz w:val="21"/>
          <w:szCs w:val="21"/>
          <w:lang w:eastAsia="zh-CN"/>
        </w:rPr>
        <w:t>）</w:t>
      </w:r>
      <w:r>
        <w:rPr>
          <w:rFonts w:hint="eastAsia"/>
          <w:b/>
          <w:bCs/>
          <w:sz w:val="21"/>
          <w:szCs w:val="21"/>
          <w:lang w:val="en-US" w:eastAsia="zh-CN"/>
        </w:rPr>
        <w:t>线缆连接</w:t>
      </w:r>
    </w:p>
    <w:p>
      <w:pPr>
        <w:spacing w:line="360" w:lineRule="auto"/>
        <w:ind w:firstLine="420" w:firstLineChars="200"/>
        <w:rPr>
          <w:sz w:val="24"/>
          <w:szCs w:val="28"/>
        </w:rPr>
      </w:pPr>
      <w:r>
        <w:rPr>
          <w:rFonts w:hint="eastAsia"/>
          <w:sz w:val="21"/>
          <w:szCs w:val="21"/>
          <w:lang w:val="en-US" w:eastAsia="zh-CN"/>
        </w:rPr>
        <w:t>由于路由器之间已经连接好，因此需要将交换机、PC与路由器相连。</w:t>
      </w:r>
    </w:p>
    <w:p>
      <w:pPr>
        <w:spacing w:line="360" w:lineRule="auto"/>
        <w:rPr>
          <w:rFonts w:hint="default"/>
          <w:b/>
          <w:bCs/>
          <w:sz w:val="21"/>
          <w:szCs w:val="21"/>
          <w:lang w:val="en-US" w:eastAsia="zh-CN"/>
        </w:rPr>
      </w:pPr>
      <w:r>
        <w:rPr>
          <w:rFonts w:hint="eastAsia"/>
          <w:b/>
          <w:bCs/>
          <w:sz w:val="21"/>
          <w:szCs w:val="21"/>
          <w:lang w:val="en-US" w:eastAsia="zh-CN"/>
        </w:rPr>
        <w:t>（2）交换机创建Vlan，并进行端口的划分</w:t>
      </w:r>
    </w:p>
    <w:p>
      <w:pPr>
        <w:spacing w:line="360" w:lineRule="auto"/>
        <w:jc w:val="center"/>
        <w:rPr>
          <w:sz w:val="24"/>
          <w:szCs w:val="28"/>
        </w:rPr>
      </w:pPr>
      <w:r>
        <w:drawing>
          <wp:inline distT="0" distB="0" distL="114300" distR="114300">
            <wp:extent cx="4726305" cy="3284855"/>
            <wp:effectExtent l="0" t="0" r="17145" b="1079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8"/>
                    <a:stretch>
                      <a:fillRect/>
                    </a:stretch>
                  </pic:blipFill>
                  <pic:spPr>
                    <a:xfrm>
                      <a:off x="0" y="0"/>
                      <a:ext cx="4726305" cy="328485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查看端口划分情况</w:t>
      </w:r>
    </w:p>
    <w:p>
      <w:pPr>
        <w:spacing w:line="360" w:lineRule="auto"/>
        <w:jc w:val="center"/>
      </w:pPr>
      <w:r>
        <w:drawing>
          <wp:inline distT="0" distB="0" distL="114300" distR="114300">
            <wp:extent cx="4342765" cy="2564765"/>
            <wp:effectExtent l="0" t="0" r="635" b="6985"/>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19"/>
                    <a:stretch>
                      <a:fillRect/>
                    </a:stretch>
                  </pic:blipFill>
                  <pic:spPr>
                    <a:xfrm>
                      <a:off x="0" y="0"/>
                      <a:ext cx="4342765" cy="256476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查看IP地址是否正确</w:t>
      </w:r>
    </w:p>
    <w:p>
      <w:pPr>
        <w:spacing w:line="360" w:lineRule="auto"/>
        <w:jc w:val="center"/>
        <w:rPr>
          <w:rFonts w:hint="eastAsia"/>
          <w:b/>
          <w:bCs/>
          <w:sz w:val="21"/>
          <w:szCs w:val="21"/>
          <w:lang w:val="en-US" w:eastAsia="zh-CN"/>
        </w:rPr>
      </w:pPr>
      <w:r>
        <w:drawing>
          <wp:inline distT="0" distB="0" distL="114300" distR="114300">
            <wp:extent cx="4289425" cy="2600325"/>
            <wp:effectExtent l="0" t="0" r="15875" b="952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20"/>
                    <a:stretch>
                      <a:fillRect/>
                    </a:stretch>
                  </pic:blipFill>
                  <pic:spPr>
                    <a:xfrm>
                      <a:off x="0" y="0"/>
                      <a:ext cx="4289425" cy="260032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（3）配置路由器端口IP地址</w:t>
      </w:r>
    </w:p>
    <w:p>
      <w:pPr>
        <w:spacing w:line="360" w:lineRule="auto"/>
        <w:ind w:firstLine="420" w:firstLineChars="200"/>
        <w:rPr>
          <w:rFonts w:hint="eastAsia"/>
          <w:sz w:val="21"/>
          <w:szCs w:val="21"/>
          <w:lang w:val="en-US" w:eastAsia="zh-CN"/>
        </w:rPr>
      </w:pPr>
      <w:r>
        <w:rPr>
          <w:rFonts w:hint="eastAsia"/>
          <w:sz w:val="21"/>
          <w:szCs w:val="21"/>
          <w:lang w:val="en-US" w:eastAsia="zh-CN"/>
        </w:rPr>
        <w:t>配置R1</w:t>
      </w:r>
    </w:p>
    <w:p>
      <w:pPr>
        <w:spacing w:line="360" w:lineRule="auto"/>
        <w:jc w:val="center"/>
      </w:pPr>
      <w:r>
        <w:drawing>
          <wp:inline distT="0" distB="0" distL="114300" distR="114300">
            <wp:extent cx="4533900" cy="2228215"/>
            <wp:effectExtent l="0" t="0" r="0" b="63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21"/>
                    <a:stretch>
                      <a:fillRect/>
                    </a:stretch>
                  </pic:blipFill>
                  <pic:spPr>
                    <a:xfrm>
                      <a:off x="0" y="0"/>
                      <a:ext cx="4533900" cy="2228215"/>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查看R1</w:t>
      </w:r>
    </w:p>
    <w:p>
      <w:pPr>
        <w:spacing w:line="360" w:lineRule="auto"/>
        <w:jc w:val="center"/>
        <w:rPr>
          <w:rFonts w:hint="eastAsia"/>
          <w:sz w:val="21"/>
          <w:szCs w:val="21"/>
          <w:lang w:val="en-US" w:eastAsia="zh-CN"/>
        </w:rPr>
      </w:pPr>
      <w:r>
        <w:drawing>
          <wp:inline distT="0" distB="0" distL="114300" distR="114300">
            <wp:extent cx="4450080" cy="2477770"/>
            <wp:effectExtent l="0" t="0" r="7620" b="1778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22"/>
                    <a:stretch>
                      <a:fillRect/>
                    </a:stretch>
                  </pic:blipFill>
                  <pic:spPr>
                    <a:xfrm>
                      <a:off x="0" y="0"/>
                      <a:ext cx="4450080" cy="247777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配置R2</w:t>
      </w:r>
    </w:p>
    <w:p>
      <w:pPr>
        <w:spacing w:line="360" w:lineRule="auto"/>
        <w:jc w:val="center"/>
        <w:rPr>
          <w:rFonts w:hint="eastAsia"/>
          <w:sz w:val="21"/>
          <w:szCs w:val="21"/>
          <w:lang w:val="en-US" w:eastAsia="zh-CN"/>
        </w:rPr>
      </w:pPr>
      <w:r>
        <w:drawing>
          <wp:inline distT="0" distB="0" distL="114300" distR="114300">
            <wp:extent cx="4403725" cy="2600325"/>
            <wp:effectExtent l="0" t="0" r="15875" b="9525"/>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23"/>
                    <a:stretch>
                      <a:fillRect/>
                    </a:stretch>
                  </pic:blipFill>
                  <pic:spPr>
                    <a:xfrm>
                      <a:off x="0" y="0"/>
                      <a:ext cx="4403725" cy="2600325"/>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查看R2</w:t>
      </w:r>
    </w:p>
    <w:p>
      <w:pPr>
        <w:spacing w:line="360" w:lineRule="auto"/>
        <w:jc w:val="center"/>
        <w:rPr>
          <w:rFonts w:hint="eastAsia"/>
          <w:sz w:val="21"/>
          <w:szCs w:val="21"/>
          <w:lang w:val="en-US" w:eastAsia="zh-CN"/>
        </w:rPr>
      </w:pPr>
      <w:r>
        <w:drawing>
          <wp:inline distT="0" distB="0" distL="114300" distR="114300">
            <wp:extent cx="4456430" cy="2569210"/>
            <wp:effectExtent l="0" t="0" r="1270" b="254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24"/>
                    <a:stretch>
                      <a:fillRect/>
                    </a:stretch>
                  </pic:blipFill>
                  <pic:spPr>
                    <a:xfrm>
                      <a:off x="0" y="0"/>
                      <a:ext cx="4456430" cy="2569210"/>
                    </a:xfrm>
                    <a:prstGeom prst="rect">
                      <a:avLst/>
                    </a:prstGeom>
                    <a:noFill/>
                    <a:ln>
                      <a:noFill/>
                    </a:ln>
                  </pic:spPr>
                </pic:pic>
              </a:graphicData>
            </a:graphic>
          </wp:inline>
        </w:drawing>
      </w:r>
    </w:p>
    <w:p>
      <w:pPr>
        <w:spacing w:line="360" w:lineRule="auto"/>
        <w:ind w:firstLine="420" w:firstLineChars="200"/>
      </w:pPr>
      <w:r>
        <w:rPr>
          <w:rFonts w:hint="eastAsia"/>
          <w:sz w:val="21"/>
          <w:szCs w:val="21"/>
          <w:lang w:val="en-US" w:eastAsia="zh-CN"/>
        </w:rPr>
        <w:t>配置PC1和PC2</w:t>
      </w:r>
    </w:p>
    <w:p>
      <w:pPr>
        <w:jc w:val="center"/>
        <w:rPr>
          <w:sz w:val="24"/>
          <w:szCs w:val="28"/>
        </w:rPr>
      </w:pPr>
      <w:r>
        <w:drawing>
          <wp:inline distT="0" distB="0" distL="114300" distR="114300">
            <wp:extent cx="1953260" cy="2153285"/>
            <wp:effectExtent l="0" t="0" r="8890" b="18415"/>
            <wp:docPr id="1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3"/>
                    <pic:cNvPicPr>
                      <a:picLocks noChangeAspect="1"/>
                    </pic:cNvPicPr>
                  </pic:nvPicPr>
                  <pic:blipFill>
                    <a:blip r:embed="rId125"/>
                    <a:stretch>
                      <a:fillRect/>
                    </a:stretch>
                  </pic:blipFill>
                  <pic:spPr>
                    <a:xfrm>
                      <a:off x="0" y="0"/>
                      <a:ext cx="1953260" cy="2153285"/>
                    </a:xfrm>
                    <a:prstGeom prst="rect">
                      <a:avLst/>
                    </a:prstGeom>
                    <a:noFill/>
                    <a:ln>
                      <a:noFill/>
                    </a:ln>
                  </pic:spPr>
                </pic:pic>
              </a:graphicData>
            </a:graphic>
          </wp:inline>
        </w:drawing>
      </w:r>
      <w:r>
        <w:drawing>
          <wp:inline distT="0" distB="0" distL="114300" distR="114300">
            <wp:extent cx="1922780" cy="2169795"/>
            <wp:effectExtent l="0" t="0" r="127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6"/>
                    <a:stretch>
                      <a:fillRect/>
                    </a:stretch>
                  </pic:blipFill>
                  <pic:spPr>
                    <a:xfrm>
                      <a:off x="0" y="0"/>
                      <a:ext cx="1922780" cy="216979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（4）通过命令查看交换机和路由器的路由表</w:t>
      </w:r>
    </w:p>
    <w:p>
      <w:pPr>
        <w:spacing w:line="360" w:lineRule="auto"/>
        <w:ind w:firstLine="420" w:firstLineChars="200"/>
        <w:rPr>
          <w:rFonts w:hint="eastAsia"/>
          <w:sz w:val="21"/>
          <w:szCs w:val="21"/>
          <w:lang w:val="en-US" w:eastAsia="zh-CN"/>
        </w:rPr>
      </w:pPr>
      <w:r>
        <w:rPr>
          <w:rFonts w:hint="eastAsia"/>
          <w:sz w:val="21"/>
          <w:szCs w:val="21"/>
          <w:lang w:val="en-US" w:eastAsia="zh-CN"/>
        </w:rPr>
        <w:t>交换机</w:t>
      </w:r>
    </w:p>
    <w:p>
      <w:pPr>
        <w:spacing w:line="360" w:lineRule="auto"/>
        <w:jc w:val="center"/>
      </w:pPr>
      <w:r>
        <w:drawing>
          <wp:inline distT="0" distB="0" distL="114300" distR="114300">
            <wp:extent cx="4417695" cy="2809875"/>
            <wp:effectExtent l="0" t="0" r="1905" b="952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27"/>
                    <a:stretch>
                      <a:fillRect/>
                    </a:stretch>
                  </pic:blipFill>
                  <pic:spPr>
                    <a:xfrm>
                      <a:off x="0" y="0"/>
                      <a:ext cx="4417695" cy="2809875"/>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路由器R1</w:t>
      </w:r>
    </w:p>
    <w:p>
      <w:pPr>
        <w:spacing w:line="360" w:lineRule="auto"/>
        <w:jc w:val="center"/>
      </w:pPr>
      <w:r>
        <w:drawing>
          <wp:inline distT="0" distB="0" distL="114300" distR="114300">
            <wp:extent cx="4549140" cy="2391410"/>
            <wp:effectExtent l="0" t="0" r="3810" b="889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28"/>
                    <a:stretch>
                      <a:fillRect/>
                    </a:stretch>
                  </pic:blipFill>
                  <pic:spPr>
                    <a:xfrm>
                      <a:off x="0" y="0"/>
                      <a:ext cx="4549140" cy="239141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路由器R2</w:t>
      </w:r>
    </w:p>
    <w:p>
      <w:pPr>
        <w:spacing w:line="360" w:lineRule="auto"/>
        <w:jc w:val="center"/>
        <w:rPr>
          <w:sz w:val="24"/>
          <w:szCs w:val="28"/>
        </w:rPr>
      </w:pPr>
      <w:r>
        <w:drawing>
          <wp:inline distT="0" distB="0" distL="114300" distR="114300">
            <wp:extent cx="4585970" cy="2228215"/>
            <wp:effectExtent l="0" t="0" r="5080" b="635"/>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129"/>
                    <a:stretch>
                      <a:fillRect/>
                    </a:stretch>
                  </pic:blipFill>
                  <pic:spPr>
                    <a:xfrm>
                      <a:off x="0" y="0"/>
                      <a:ext cx="4585970" cy="222821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（5）配置动态路由RIP</w:t>
      </w:r>
    </w:p>
    <w:p>
      <w:pPr>
        <w:spacing w:line="360" w:lineRule="auto"/>
        <w:rPr>
          <w:sz w:val="24"/>
          <w:szCs w:val="28"/>
        </w:rPr>
      </w:pPr>
      <w:r>
        <w:rPr>
          <w:rFonts w:hint="eastAsia"/>
          <w:b/>
          <w:bCs/>
          <w:sz w:val="21"/>
          <w:szCs w:val="21"/>
          <w:lang w:val="en-US" w:eastAsia="zh-CN"/>
        </w:rPr>
        <w:t>A、三层交换机配置RIPv2协议</w:t>
      </w:r>
    </w:p>
    <w:p>
      <w:pPr>
        <w:spacing w:line="360" w:lineRule="auto"/>
        <w:jc w:val="center"/>
        <w:rPr>
          <w:sz w:val="24"/>
          <w:szCs w:val="28"/>
        </w:rPr>
      </w:pPr>
      <w:r>
        <w:drawing>
          <wp:inline distT="0" distB="0" distL="114300" distR="114300">
            <wp:extent cx="4667885" cy="2465705"/>
            <wp:effectExtent l="0" t="0" r="18415" b="10795"/>
            <wp:docPr id="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
                    <pic:cNvPicPr>
                      <a:picLocks noChangeAspect="1"/>
                    </pic:cNvPicPr>
                  </pic:nvPicPr>
                  <pic:blipFill>
                    <a:blip r:embed="rId130"/>
                    <a:stretch>
                      <a:fillRect/>
                    </a:stretch>
                  </pic:blipFill>
                  <pic:spPr>
                    <a:xfrm>
                      <a:off x="0" y="0"/>
                      <a:ext cx="4667885" cy="246570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B、Router1配置RIPv2协议</w:t>
      </w:r>
    </w:p>
    <w:p>
      <w:pPr>
        <w:spacing w:line="360" w:lineRule="auto"/>
        <w:jc w:val="center"/>
        <w:rPr>
          <w:sz w:val="24"/>
          <w:szCs w:val="28"/>
        </w:rPr>
      </w:pPr>
      <w:r>
        <w:drawing>
          <wp:inline distT="0" distB="0" distL="114300" distR="114300">
            <wp:extent cx="4696460" cy="2560320"/>
            <wp:effectExtent l="0" t="0" r="8890" b="11430"/>
            <wp:docPr id="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pic:cNvPicPr>
                  </pic:nvPicPr>
                  <pic:blipFill>
                    <a:blip r:embed="rId131"/>
                    <a:stretch>
                      <a:fillRect/>
                    </a:stretch>
                  </pic:blipFill>
                  <pic:spPr>
                    <a:xfrm>
                      <a:off x="0" y="0"/>
                      <a:ext cx="4696460" cy="256032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C、Router2配置RIPv2协议</w:t>
      </w:r>
    </w:p>
    <w:p>
      <w:pPr>
        <w:spacing w:line="360" w:lineRule="auto"/>
        <w:jc w:val="center"/>
        <w:rPr>
          <w:sz w:val="24"/>
          <w:szCs w:val="28"/>
        </w:rPr>
      </w:pPr>
      <w:r>
        <w:drawing>
          <wp:inline distT="0" distB="0" distL="114300" distR="114300">
            <wp:extent cx="4464685" cy="2327275"/>
            <wp:effectExtent l="0" t="0" r="12065" b="1587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32"/>
                    <a:stretch>
                      <a:fillRect/>
                    </a:stretch>
                  </pic:blipFill>
                  <pic:spPr>
                    <a:xfrm>
                      <a:off x="0" y="0"/>
                      <a:ext cx="4464685" cy="232727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（6）测试</w:t>
      </w:r>
    </w:p>
    <w:p>
      <w:pPr>
        <w:spacing w:line="360" w:lineRule="auto"/>
        <w:rPr>
          <w:rFonts w:hint="default"/>
          <w:b/>
          <w:bCs/>
          <w:sz w:val="21"/>
          <w:szCs w:val="21"/>
          <w:lang w:val="en-US" w:eastAsia="zh-CN"/>
        </w:rPr>
      </w:pPr>
      <w:r>
        <w:rPr>
          <w:rFonts w:hint="eastAsia"/>
          <w:b/>
          <w:bCs/>
          <w:sz w:val="21"/>
          <w:szCs w:val="21"/>
          <w:lang w:val="en-US" w:eastAsia="zh-CN"/>
        </w:rPr>
        <w:t>A、查看RIP路由</w:t>
      </w:r>
    </w:p>
    <w:p>
      <w:pPr>
        <w:spacing w:line="360" w:lineRule="auto"/>
        <w:ind w:firstLine="420" w:firstLineChars="200"/>
        <w:rPr>
          <w:rFonts w:hint="eastAsia"/>
          <w:sz w:val="21"/>
          <w:szCs w:val="21"/>
          <w:lang w:val="en-US" w:eastAsia="zh-CN"/>
        </w:rPr>
      </w:pPr>
      <w:r>
        <w:rPr>
          <w:rFonts w:hint="eastAsia"/>
          <w:sz w:val="21"/>
          <w:szCs w:val="21"/>
          <w:lang w:val="en-US" w:eastAsia="zh-CN"/>
        </w:rPr>
        <w:t>交换机</w:t>
      </w:r>
    </w:p>
    <w:p>
      <w:pPr>
        <w:spacing w:line="360" w:lineRule="auto"/>
        <w:jc w:val="center"/>
      </w:pPr>
      <w:r>
        <w:drawing>
          <wp:inline distT="0" distB="0" distL="114300" distR="114300">
            <wp:extent cx="4500880" cy="2195830"/>
            <wp:effectExtent l="0" t="0" r="13970" b="13970"/>
            <wp:docPr id="1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pic:cNvPicPr>
                  </pic:nvPicPr>
                  <pic:blipFill>
                    <a:blip r:embed="rId133"/>
                    <a:stretch>
                      <a:fillRect/>
                    </a:stretch>
                  </pic:blipFill>
                  <pic:spPr>
                    <a:xfrm>
                      <a:off x="0" y="0"/>
                      <a:ext cx="4500880" cy="219583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路由器R1</w:t>
      </w:r>
    </w:p>
    <w:p>
      <w:pPr>
        <w:spacing w:line="360" w:lineRule="auto"/>
        <w:jc w:val="center"/>
      </w:pPr>
      <w:r>
        <w:drawing>
          <wp:inline distT="0" distB="0" distL="114300" distR="114300">
            <wp:extent cx="4417060" cy="2563495"/>
            <wp:effectExtent l="0" t="0" r="2540"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34"/>
                    <a:stretch>
                      <a:fillRect/>
                    </a:stretch>
                  </pic:blipFill>
                  <pic:spPr>
                    <a:xfrm>
                      <a:off x="0" y="0"/>
                      <a:ext cx="4417060" cy="2563495"/>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路由器R2</w:t>
      </w:r>
    </w:p>
    <w:p>
      <w:pPr>
        <w:spacing w:line="360" w:lineRule="auto"/>
        <w:jc w:val="center"/>
      </w:pPr>
      <w:r>
        <w:drawing>
          <wp:inline distT="0" distB="0" distL="114300" distR="114300">
            <wp:extent cx="4554855" cy="2308225"/>
            <wp:effectExtent l="0" t="0" r="17145" b="15875"/>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35"/>
                    <a:stretch>
                      <a:fillRect/>
                    </a:stretch>
                  </pic:blipFill>
                  <pic:spPr>
                    <a:xfrm>
                      <a:off x="0" y="0"/>
                      <a:ext cx="4554855" cy="230822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B、分段进行Ping命令测试</w:t>
      </w:r>
    </w:p>
    <w:p>
      <w:pPr>
        <w:spacing w:line="360" w:lineRule="auto"/>
        <w:ind w:firstLine="420" w:firstLineChars="200"/>
        <w:rPr>
          <w:rFonts w:hint="default"/>
          <w:sz w:val="21"/>
          <w:szCs w:val="21"/>
          <w:lang w:val="en-US" w:eastAsia="zh-CN"/>
        </w:rPr>
      </w:pPr>
      <w:r>
        <w:rPr>
          <w:rFonts w:hint="eastAsia"/>
          <w:sz w:val="21"/>
          <w:szCs w:val="21"/>
          <w:lang w:val="en-US" w:eastAsia="zh-CN"/>
        </w:rPr>
        <w:t>由近及远进行测试，测试结果如下。</w:t>
      </w:r>
    </w:p>
    <w:p>
      <w:pPr>
        <w:spacing w:line="360" w:lineRule="auto"/>
        <w:jc w:val="center"/>
        <w:rPr>
          <w:sz w:val="24"/>
          <w:szCs w:val="28"/>
        </w:rPr>
      </w:pPr>
      <w:r>
        <w:drawing>
          <wp:inline distT="0" distB="0" distL="114300" distR="114300">
            <wp:extent cx="4573270" cy="2379345"/>
            <wp:effectExtent l="0" t="0" r="17780" b="190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36"/>
                    <a:stretch>
                      <a:fillRect/>
                    </a:stretch>
                  </pic:blipFill>
                  <pic:spPr>
                    <a:xfrm>
                      <a:off x="0" y="0"/>
                      <a:ext cx="4573270" cy="237934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（7）利用wireshark分析RIP通告报文，过滤显示所有RIP报文</w:t>
      </w:r>
    </w:p>
    <w:p>
      <w:pPr>
        <w:spacing w:line="360" w:lineRule="auto"/>
        <w:ind w:firstLine="420" w:firstLineChars="200"/>
        <w:rPr>
          <w:rFonts w:hint="default"/>
          <w:sz w:val="21"/>
          <w:szCs w:val="21"/>
          <w:lang w:val="en-US" w:eastAsia="zh-CN"/>
        </w:rPr>
      </w:pPr>
      <w:r>
        <w:rPr>
          <w:rFonts w:hint="eastAsia"/>
          <w:sz w:val="21"/>
          <w:szCs w:val="21"/>
          <w:lang w:val="en-US" w:eastAsia="zh-CN"/>
        </w:rPr>
        <w:t>利用wireshark进行抓包，得到如下的数据包，将在数据处理环节进行分析。</w:t>
      </w:r>
    </w:p>
    <w:p>
      <w:pPr>
        <w:spacing w:line="360" w:lineRule="auto"/>
        <w:jc w:val="center"/>
        <w:rPr>
          <w:sz w:val="24"/>
          <w:szCs w:val="28"/>
        </w:rPr>
      </w:pPr>
      <w:r>
        <w:drawing>
          <wp:inline distT="0" distB="0" distL="114300" distR="114300">
            <wp:extent cx="4584700" cy="2261870"/>
            <wp:effectExtent l="0" t="0" r="6350" b="5080"/>
            <wp:docPr id="1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7"/>
                    <pic:cNvPicPr>
                      <a:picLocks noChangeAspect="1"/>
                    </pic:cNvPicPr>
                  </pic:nvPicPr>
                  <pic:blipFill>
                    <a:blip r:embed="rId137"/>
                    <a:stretch>
                      <a:fillRect/>
                    </a:stretch>
                  </pic:blipFill>
                  <pic:spPr>
                    <a:xfrm>
                      <a:off x="0" y="0"/>
                      <a:ext cx="4584700" cy="226187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（8）查看路由器更新情况和RIP路由信息</w:t>
      </w:r>
    </w:p>
    <w:p>
      <w:pPr>
        <w:spacing w:line="360" w:lineRule="auto"/>
        <w:ind w:firstLine="420" w:firstLineChars="200"/>
        <w:rPr>
          <w:rFonts w:hint="default"/>
          <w:sz w:val="21"/>
          <w:szCs w:val="21"/>
          <w:lang w:val="en-US" w:eastAsia="zh-CN"/>
        </w:rPr>
      </w:pPr>
      <w:r>
        <w:rPr>
          <w:rFonts w:hint="eastAsia"/>
          <w:sz w:val="21"/>
          <w:szCs w:val="21"/>
          <w:lang w:val="en-US" w:eastAsia="zh-CN"/>
        </w:rPr>
        <w:t>debug ip rip</w:t>
      </w:r>
    </w:p>
    <w:p>
      <w:pPr>
        <w:spacing w:line="360" w:lineRule="auto"/>
        <w:jc w:val="center"/>
      </w:pPr>
      <w:r>
        <w:drawing>
          <wp:inline distT="0" distB="0" distL="114300" distR="114300">
            <wp:extent cx="4402455" cy="2313940"/>
            <wp:effectExtent l="0" t="0" r="17145" b="1016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8"/>
                    <a:stretch>
                      <a:fillRect/>
                    </a:stretch>
                  </pic:blipFill>
                  <pic:spPr>
                    <a:xfrm>
                      <a:off x="0" y="0"/>
                      <a:ext cx="4402455" cy="2313940"/>
                    </a:xfrm>
                    <a:prstGeom prst="rect">
                      <a:avLst/>
                    </a:prstGeom>
                    <a:noFill/>
                    <a:ln>
                      <a:noFill/>
                    </a:ln>
                  </pic:spPr>
                </pic:pic>
              </a:graphicData>
            </a:graphic>
          </wp:inline>
        </w:drawing>
      </w:r>
    </w:p>
    <w:p>
      <w:pPr>
        <w:spacing w:line="360" w:lineRule="auto"/>
        <w:ind w:firstLine="420" w:firstLineChars="200"/>
      </w:pPr>
      <w:r>
        <w:rPr>
          <w:rFonts w:hint="eastAsia"/>
          <w:sz w:val="21"/>
          <w:szCs w:val="21"/>
          <w:lang w:val="en-US" w:eastAsia="zh-CN"/>
        </w:rPr>
        <w:t>show ip rip database</w:t>
      </w:r>
    </w:p>
    <w:p>
      <w:pPr>
        <w:spacing w:line="360" w:lineRule="auto"/>
        <w:jc w:val="center"/>
      </w:pPr>
      <w:r>
        <w:drawing>
          <wp:inline distT="0" distB="0" distL="114300" distR="114300">
            <wp:extent cx="4373880" cy="2299335"/>
            <wp:effectExtent l="0" t="0" r="7620" b="571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39"/>
                    <a:stretch>
                      <a:fillRect/>
                    </a:stretch>
                  </pic:blipFill>
                  <pic:spPr>
                    <a:xfrm>
                      <a:off x="0" y="0"/>
                      <a:ext cx="4373880" cy="2299335"/>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show ip rip interface</w:t>
      </w:r>
    </w:p>
    <w:p>
      <w:pPr>
        <w:spacing w:line="360" w:lineRule="auto"/>
        <w:jc w:val="center"/>
        <w:rPr>
          <w:ins w:id="41" w:author="李晓" w:date="2023-12-13T20:12:43Z"/>
          <w:sz w:val="24"/>
          <w:szCs w:val="28"/>
        </w:rPr>
      </w:pPr>
      <w:r>
        <w:drawing>
          <wp:inline distT="0" distB="0" distL="114300" distR="114300">
            <wp:extent cx="4378960" cy="2783205"/>
            <wp:effectExtent l="0" t="0" r="2540" b="1714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0"/>
                    <a:stretch>
                      <a:fillRect/>
                    </a:stretch>
                  </pic:blipFill>
                  <pic:spPr>
                    <a:xfrm>
                      <a:off x="0" y="0"/>
                      <a:ext cx="4378960" cy="2783205"/>
                    </a:xfrm>
                    <a:prstGeom prst="rect">
                      <a:avLst/>
                    </a:prstGeom>
                    <a:noFill/>
                    <a:ln>
                      <a:noFill/>
                    </a:ln>
                  </pic:spPr>
                </pic:pic>
              </a:graphicData>
            </a:graphic>
          </wp:inline>
        </w:drawing>
      </w:r>
    </w:p>
    <w:p>
      <w:pPr>
        <w:spacing w:line="360" w:lineRule="auto"/>
        <w:rPr>
          <w:ins w:id="42" w:author="李晓" w:date="2023-12-13T20:12:43Z"/>
          <w:b/>
          <w:sz w:val="24"/>
          <w:szCs w:val="28"/>
        </w:rPr>
      </w:pPr>
      <w:ins w:id="43" w:author="李晓" w:date="2023-12-13T20:12:43Z">
        <w:r>
          <w:rPr>
            <w:rFonts w:hint="eastAsia"/>
            <w:b/>
            <w:sz w:val="24"/>
            <w:szCs w:val="28"/>
          </w:rPr>
          <w:t>实验数据：</w:t>
        </w:r>
      </w:ins>
    </w:p>
    <w:p>
      <w:pPr>
        <w:spacing w:line="360" w:lineRule="auto"/>
        <w:ind w:firstLine="420" w:firstLineChars="200"/>
        <w:rPr>
          <w:ins w:id="44" w:author="李晓" w:date="2023-12-13T20:12:43Z"/>
          <w:sz w:val="24"/>
          <w:szCs w:val="28"/>
        </w:rPr>
      </w:pPr>
      <w:r>
        <w:rPr>
          <w:rFonts w:hint="eastAsia"/>
          <w:sz w:val="21"/>
          <w:szCs w:val="21"/>
          <w:lang w:val="en-US" w:eastAsia="zh-CN"/>
        </w:rPr>
        <w:t>本次实验的实验数据主要有数据包一份，将在实验数据处理环节进行分析，部分实验步骤以图片的形式记录于实验步骤中。</w:t>
      </w:r>
    </w:p>
    <w:p>
      <w:pPr>
        <w:spacing w:line="360" w:lineRule="auto"/>
        <w:rPr>
          <w:ins w:id="45" w:author="李晓" w:date="2023-12-13T20:12:43Z"/>
          <w:b/>
          <w:sz w:val="24"/>
          <w:szCs w:val="28"/>
        </w:rPr>
      </w:pPr>
      <w:ins w:id="46" w:author="李晓" w:date="2023-12-13T20:12:43Z">
        <w:r>
          <w:rPr>
            <w:rFonts w:hint="eastAsia"/>
            <w:b/>
            <w:sz w:val="24"/>
            <w:szCs w:val="28"/>
          </w:rPr>
          <w:t>实验数据处理：</w:t>
        </w:r>
      </w:ins>
    </w:p>
    <w:p>
      <w:pPr>
        <w:spacing w:line="360" w:lineRule="auto"/>
        <w:ind w:firstLine="420" w:firstLineChars="200"/>
        <w:rPr>
          <w:rFonts w:hint="eastAsia"/>
          <w:sz w:val="21"/>
          <w:szCs w:val="21"/>
          <w:lang w:val="en-US" w:eastAsia="zh-CN"/>
        </w:rPr>
      </w:pPr>
      <w:r>
        <w:rPr>
          <w:rFonts w:hint="eastAsia"/>
          <w:sz w:val="21"/>
          <w:szCs w:val="21"/>
          <w:lang w:val="en-US" w:eastAsia="zh-CN"/>
        </w:rPr>
        <w:t>对于数据包，对其中一个进行分析。</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Frame 3700: 106 bytes on wire (848 bits), 106 bytes captured (848 bits) on interface 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Interface id: 0 (\Device\NPF_{7319E03A-9492-46B1-AFA7-B0A0EAAFB72B})</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Interface name: \Device\NPF_{7319E03A-9492-46B1-AFA7-B0A0EAAFB72B}</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Encapsulation type: Ethernet (1)</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Arrival Time: Dec 28, 2023 16:06:10.452841000 中国标准时间</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[Time shift for this packet: 0.000000000 seconds]</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Epoch Time: 1703750770.452841000 seconds</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[Time delta from previous captured frame: 0.551647000 seconds]</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[Time delta from previous displayed frame: 30.001846000 seconds]</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[Time since reference or first frame: 2963.737816000 seconds]</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Frame Number: 3700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Frame Length: 106 bytes (848 bits)</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Capture Length: 106 bytes (848 bits)</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[Frame is marked: False]</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[Frame is ignored: False]</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[Protocols in frame: eth:ethertype:ip:udp:rip]</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[Coloring Rule Name: UDP]</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[Coloring Rule String: udp]</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Ethernet II, Src: RuijieNe_6e:1d:26 (58:69:6c:6e:1d:26), Dst: IPv4mcast_09 (01:00:5e:00:00:09)</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Destination: IPv4mcast_09 (01:00:5e:00:00:09)</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Address: IPv4mcast_09 (01:00:5e:00:00:09)</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 ..0. .... .... .... .... = LG bit: Globally unique address (factory default)</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 ...1 .... .... .... .... = IG bit: Group address (multicast/broadcast)</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Source: RuijieNe_6e:1d:26 (58:69:6c:6e:1d:26)</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Address: RuijieNe_6e:1d:26 (58:69:6c:6e:1d:26)</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 ..0. .... .... .... .... = LG bit: Globally unique address (factory default)</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 ...0 .... .... .... .... = IG bit: Individual address (unicast)</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Type: IPv4 (0x0800)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Internet Protocol Version 4, Src: 192.168.100.1, Dst: 224.0.0.9</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0100 .... = Version: 4</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 0101 = Header Length: 20 bytes (5)</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Differentiated Services Field: 0xc0 (DSCP: CS6, ECN: Not-ECT)</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1100 00.. = Differentiated Services Codepoint: Class Selector 6 (48)</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 ..00 = Explicit Congestion Notification: Not ECN-Capable Transport (0)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Total Length: 92</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Identification: 0x0101 (257)</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Flags: 0x0000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0... .... .... .... = Reserved bit: Not set</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.0.. .... .... .... = Don't fragment: Not set</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..0. .... .... .... = More fragments: Not set</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Fragment offset: 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Time to live: 1</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Protocol: UDP (17)</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Header checksum: 0xb31d [validation disabled]</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[Header checksum status: Unverified]</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Source: 192.168.100.1</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Destination: 224.0.0.9</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User Datagram Protocol, Src Port: 520, Dst Port: 520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Source Port: 520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Destination Port: 520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Length: 72</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Checksum: 0x9268 [unverified]</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[Checksum Status: Unverified]</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[Stream index: 4]</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Routing Information Protocol</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Command: Response (2)</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Version: RIPv2 (2)</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IP Address: 10.0.0.0, Metric: 3</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Address Family: IP (2)</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Route Tag: 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IP Address: 10.0.0.0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Netmask: 255.0.0.0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Next Hop: 0.0.0.0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Metric: 3</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IP Address: 172.16.1.0, Metric: 1</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Address Family: IP (2)</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Route Tag: 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IP Address: 172.16.1.0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Netmask: 255.255.255.0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Next Hop: 0.0.0.0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Metric: 1</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IP Address: 172.16.2.0, Metric: 2</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Address Family: IP (2)</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Route Tag: 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IP Address: 172.16.2.0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Netmask: 255.255.255.0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Next Hop: 0.0.0.0</w:t>
            </w:r>
          </w:p>
          <w:p>
            <w:pPr>
              <w:spacing w:line="240" w:lineRule="auto"/>
              <w:rPr>
                <w:rFonts w:hint="default" w:asciiTheme="minorAscii" w:hAnsiTheme="minorAscii"/>
                <w:b w:val="0"/>
                <w:bCs/>
                <w:sz w:val="18"/>
                <w:szCs w:val="18"/>
                <w:vertAlign w:val="baseline"/>
                <w:lang w:val="en-US" w:eastAsia="zh-CN"/>
              </w:rPr>
            </w:pPr>
            <w:r>
              <w:rPr>
                <w:rFonts w:hint="default" w:asciiTheme="minorAscii" w:hAnsiTheme="minorAscii"/>
                <w:b w:val="0"/>
                <w:bCs/>
                <w:sz w:val="18"/>
                <w:szCs w:val="18"/>
                <w:vertAlign w:val="baseline"/>
                <w:lang w:val="en-US" w:eastAsia="zh-CN"/>
              </w:rPr>
              <w:t xml:space="preserve">        Metric: 2</w:t>
            </w:r>
          </w:p>
        </w:tc>
      </w:tr>
    </w:tbl>
    <w:p>
      <w:pPr>
        <w:spacing w:line="360" w:lineRule="auto"/>
        <w:ind w:firstLine="420" w:firstLineChars="200"/>
        <w:rPr>
          <w:rFonts w:hint="default"/>
          <w:b/>
          <w:sz w:val="24"/>
          <w:szCs w:val="28"/>
          <w:lang w:val="en-US" w:eastAsia="zh-CN"/>
        </w:rPr>
      </w:pPr>
      <w:r>
        <w:rPr>
          <w:rFonts w:hint="default"/>
          <w:sz w:val="21"/>
          <w:szCs w:val="21"/>
          <w:lang w:val="en-US" w:eastAsia="zh-CN"/>
        </w:rPr>
        <w:t>网络数据包的分析报文，主要内容包括以太网帧头部信息、IPv4头部信息、UDP头部信息以及RIP)数据。</w:t>
      </w:r>
    </w:p>
    <w:p>
      <w:pPr>
        <w:spacing w:line="360" w:lineRule="auto"/>
        <w:rPr>
          <w:rFonts w:hint="default"/>
          <w:b/>
          <w:bCs/>
          <w:sz w:val="21"/>
          <w:szCs w:val="21"/>
          <w:lang w:val="en-US" w:eastAsia="zh-CN"/>
        </w:rPr>
      </w:pPr>
      <w:r>
        <w:rPr>
          <w:rFonts w:hint="eastAsia"/>
          <w:b/>
          <w:bCs/>
          <w:sz w:val="21"/>
          <w:szCs w:val="21"/>
          <w:lang w:val="en-US" w:eastAsia="zh-CN"/>
        </w:rPr>
        <w:t>（1）</w:t>
      </w:r>
      <w:r>
        <w:rPr>
          <w:rFonts w:hint="default"/>
          <w:b/>
          <w:bCs/>
          <w:sz w:val="21"/>
          <w:szCs w:val="21"/>
          <w:lang w:val="en-US" w:eastAsia="zh-CN"/>
        </w:rPr>
        <w:t>以太网帧头部信息（Ethernet II）:</w:t>
      </w:r>
    </w:p>
    <w:p>
      <w:pPr>
        <w:spacing w:line="360" w:lineRule="auto"/>
        <w:ind w:firstLine="420" w:firstLineChars="200"/>
        <w:rPr>
          <w:rFonts w:hint="default"/>
          <w:sz w:val="21"/>
          <w:szCs w:val="21"/>
          <w:lang w:val="en-US" w:eastAsia="zh-CN"/>
        </w:rPr>
      </w:pPr>
      <w:r>
        <w:rPr>
          <w:rFonts w:hint="default"/>
          <w:sz w:val="21"/>
          <w:szCs w:val="21"/>
          <w:lang w:val="en-US" w:eastAsia="zh-CN"/>
        </w:rPr>
        <w:t>源MAC地址（Source）: 58:69:6c:6e:1d:26</w:t>
      </w:r>
    </w:p>
    <w:p>
      <w:pPr>
        <w:spacing w:line="360" w:lineRule="auto"/>
        <w:ind w:firstLine="420" w:firstLineChars="200"/>
        <w:rPr>
          <w:rFonts w:hint="default"/>
          <w:sz w:val="21"/>
          <w:szCs w:val="21"/>
          <w:lang w:val="en-US" w:eastAsia="zh-CN"/>
        </w:rPr>
      </w:pPr>
      <w:r>
        <w:rPr>
          <w:rFonts w:hint="default"/>
          <w:sz w:val="21"/>
          <w:szCs w:val="21"/>
          <w:lang w:val="en-US" w:eastAsia="zh-CN"/>
        </w:rPr>
        <w:t>目标MAC地址（Destination）: 01:00:5e:00:00:09</w:t>
      </w:r>
    </w:p>
    <w:p>
      <w:pPr>
        <w:spacing w:line="360" w:lineRule="auto"/>
        <w:ind w:firstLine="420" w:firstLineChars="200"/>
        <w:rPr>
          <w:rFonts w:hint="default"/>
          <w:sz w:val="21"/>
          <w:szCs w:val="21"/>
          <w:lang w:val="en-US" w:eastAsia="zh-CN"/>
        </w:rPr>
      </w:pPr>
      <w:r>
        <w:rPr>
          <w:rFonts w:hint="default"/>
          <w:sz w:val="21"/>
          <w:szCs w:val="21"/>
          <w:lang w:val="en-US" w:eastAsia="zh-CN"/>
        </w:rPr>
        <w:t>类型（Type）: IPv4 (0x0800)</w:t>
      </w:r>
    </w:p>
    <w:p>
      <w:pPr>
        <w:spacing w:line="360" w:lineRule="auto"/>
        <w:rPr>
          <w:rFonts w:hint="default"/>
          <w:b/>
          <w:sz w:val="24"/>
          <w:szCs w:val="28"/>
          <w:lang w:val="en-US" w:eastAsia="zh-CN"/>
        </w:rPr>
      </w:pPr>
      <w:r>
        <w:rPr>
          <w:rFonts w:hint="eastAsia"/>
          <w:b/>
          <w:bCs/>
          <w:sz w:val="21"/>
          <w:szCs w:val="21"/>
          <w:lang w:val="en-US" w:eastAsia="zh-CN"/>
        </w:rPr>
        <w:t>（2）</w:t>
      </w:r>
      <w:r>
        <w:rPr>
          <w:rFonts w:hint="default"/>
          <w:b/>
          <w:bCs/>
          <w:sz w:val="21"/>
          <w:szCs w:val="21"/>
          <w:lang w:val="en-US" w:eastAsia="zh-CN"/>
        </w:rPr>
        <w:t>IPv4头部信息:</w:t>
      </w:r>
    </w:p>
    <w:p>
      <w:pPr>
        <w:spacing w:line="360" w:lineRule="auto"/>
        <w:ind w:firstLine="420" w:firstLineChars="200"/>
        <w:rPr>
          <w:rFonts w:hint="default"/>
          <w:sz w:val="21"/>
          <w:szCs w:val="21"/>
          <w:lang w:val="en-US" w:eastAsia="zh-CN"/>
        </w:rPr>
      </w:pPr>
      <w:r>
        <w:rPr>
          <w:rFonts w:hint="default"/>
          <w:sz w:val="21"/>
          <w:szCs w:val="21"/>
          <w:lang w:val="en-US" w:eastAsia="zh-CN"/>
        </w:rPr>
        <w:t>源IP地址（Source）: 192.168.100.1</w:t>
      </w:r>
    </w:p>
    <w:p>
      <w:pPr>
        <w:spacing w:line="360" w:lineRule="auto"/>
        <w:ind w:firstLine="420" w:firstLineChars="200"/>
        <w:rPr>
          <w:rFonts w:hint="default"/>
          <w:sz w:val="21"/>
          <w:szCs w:val="21"/>
          <w:lang w:val="en-US" w:eastAsia="zh-CN"/>
        </w:rPr>
      </w:pPr>
      <w:r>
        <w:rPr>
          <w:rFonts w:hint="default"/>
          <w:sz w:val="21"/>
          <w:szCs w:val="21"/>
          <w:lang w:val="en-US" w:eastAsia="zh-CN"/>
        </w:rPr>
        <w:t>目标IP地址（Destination）: 224.0.0.9</w:t>
      </w:r>
    </w:p>
    <w:p>
      <w:pPr>
        <w:spacing w:line="360" w:lineRule="auto"/>
        <w:ind w:firstLine="420" w:firstLineChars="200"/>
        <w:rPr>
          <w:rFonts w:hint="default"/>
          <w:sz w:val="21"/>
          <w:szCs w:val="21"/>
          <w:lang w:val="en-US" w:eastAsia="zh-CN"/>
        </w:rPr>
      </w:pPr>
      <w:r>
        <w:rPr>
          <w:rFonts w:hint="default"/>
          <w:sz w:val="21"/>
          <w:szCs w:val="21"/>
          <w:lang w:val="en-US" w:eastAsia="zh-CN"/>
        </w:rPr>
        <w:t>版本（Version）: 4</w:t>
      </w:r>
    </w:p>
    <w:p>
      <w:pPr>
        <w:spacing w:line="360" w:lineRule="auto"/>
        <w:ind w:firstLine="420" w:firstLineChars="200"/>
        <w:rPr>
          <w:rFonts w:hint="default"/>
          <w:sz w:val="21"/>
          <w:szCs w:val="21"/>
          <w:lang w:val="en-US" w:eastAsia="zh-CN"/>
        </w:rPr>
      </w:pPr>
      <w:r>
        <w:rPr>
          <w:rFonts w:hint="default"/>
          <w:sz w:val="21"/>
          <w:szCs w:val="21"/>
          <w:lang w:val="en-US" w:eastAsia="zh-CN"/>
        </w:rPr>
        <w:t>头部长度（Header Length）: 20字节</w:t>
      </w:r>
    </w:p>
    <w:p>
      <w:pPr>
        <w:spacing w:line="360" w:lineRule="auto"/>
        <w:ind w:firstLine="420" w:firstLineChars="200"/>
        <w:rPr>
          <w:rFonts w:hint="default"/>
          <w:sz w:val="21"/>
          <w:szCs w:val="21"/>
          <w:lang w:val="en-US" w:eastAsia="zh-CN"/>
        </w:rPr>
      </w:pPr>
      <w:r>
        <w:rPr>
          <w:rFonts w:hint="default"/>
          <w:sz w:val="21"/>
          <w:szCs w:val="21"/>
          <w:lang w:val="en-US" w:eastAsia="zh-CN"/>
        </w:rPr>
        <w:t>区分服务字段（Differentiated Services Field）: 0xc0，表示DSCP为CS6（Class Selector 6），ECN（Explicit Congestion Notification）未启用。</w:t>
      </w:r>
    </w:p>
    <w:p>
      <w:pPr>
        <w:spacing w:line="360" w:lineRule="auto"/>
        <w:ind w:firstLine="420" w:firstLineChars="200"/>
        <w:rPr>
          <w:rFonts w:hint="default"/>
          <w:sz w:val="21"/>
          <w:szCs w:val="21"/>
          <w:lang w:val="en-US" w:eastAsia="zh-CN"/>
        </w:rPr>
      </w:pPr>
      <w:r>
        <w:rPr>
          <w:rFonts w:hint="default"/>
          <w:sz w:val="21"/>
          <w:szCs w:val="21"/>
          <w:lang w:val="en-US" w:eastAsia="zh-CN"/>
        </w:rPr>
        <w:t>总长度（Total Length）: 92字节</w:t>
      </w:r>
    </w:p>
    <w:p>
      <w:pPr>
        <w:spacing w:line="360" w:lineRule="auto"/>
        <w:ind w:firstLine="420" w:firstLineChars="200"/>
        <w:rPr>
          <w:rFonts w:hint="default"/>
          <w:sz w:val="21"/>
          <w:szCs w:val="21"/>
          <w:lang w:val="en-US" w:eastAsia="zh-CN"/>
        </w:rPr>
      </w:pPr>
      <w:r>
        <w:rPr>
          <w:rFonts w:hint="default"/>
          <w:sz w:val="21"/>
          <w:szCs w:val="21"/>
          <w:lang w:val="en-US" w:eastAsia="zh-CN"/>
        </w:rPr>
        <w:t>标识（Identification）: 0x0101</w:t>
      </w:r>
    </w:p>
    <w:p>
      <w:pPr>
        <w:spacing w:line="360" w:lineRule="auto"/>
        <w:ind w:firstLine="420" w:firstLineChars="200"/>
        <w:rPr>
          <w:rFonts w:hint="default"/>
          <w:sz w:val="21"/>
          <w:szCs w:val="21"/>
          <w:lang w:val="en-US" w:eastAsia="zh-CN"/>
        </w:rPr>
      </w:pPr>
      <w:r>
        <w:rPr>
          <w:rFonts w:hint="default"/>
          <w:sz w:val="21"/>
          <w:szCs w:val="21"/>
          <w:lang w:val="en-US" w:eastAsia="zh-CN"/>
        </w:rPr>
        <w:t>标志（Flags）: 0x0000，表示禁止分段</w:t>
      </w:r>
    </w:p>
    <w:p>
      <w:pPr>
        <w:spacing w:line="360" w:lineRule="auto"/>
        <w:ind w:firstLine="420" w:firstLineChars="200"/>
        <w:rPr>
          <w:rFonts w:hint="default"/>
          <w:sz w:val="21"/>
          <w:szCs w:val="21"/>
          <w:lang w:val="en-US" w:eastAsia="zh-CN"/>
        </w:rPr>
      </w:pPr>
      <w:r>
        <w:rPr>
          <w:rFonts w:hint="default"/>
          <w:sz w:val="21"/>
          <w:szCs w:val="21"/>
          <w:lang w:val="en-US" w:eastAsia="zh-CN"/>
        </w:rPr>
        <w:t>分段偏移（Fragment offset）: 0</w:t>
      </w:r>
    </w:p>
    <w:p>
      <w:pPr>
        <w:spacing w:line="360" w:lineRule="auto"/>
        <w:ind w:firstLine="420" w:firstLineChars="200"/>
        <w:rPr>
          <w:rFonts w:hint="default"/>
          <w:sz w:val="21"/>
          <w:szCs w:val="21"/>
          <w:lang w:val="en-US" w:eastAsia="zh-CN"/>
        </w:rPr>
      </w:pPr>
      <w:r>
        <w:rPr>
          <w:rFonts w:hint="default"/>
          <w:sz w:val="21"/>
          <w:szCs w:val="21"/>
          <w:lang w:val="en-US" w:eastAsia="zh-CN"/>
        </w:rPr>
        <w:t>存活时间（Time to live）: 1</w:t>
      </w:r>
    </w:p>
    <w:p>
      <w:pPr>
        <w:spacing w:line="360" w:lineRule="auto"/>
        <w:ind w:firstLine="420" w:firstLineChars="200"/>
        <w:rPr>
          <w:rFonts w:hint="default"/>
          <w:sz w:val="21"/>
          <w:szCs w:val="21"/>
          <w:lang w:val="en-US" w:eastAsia="zh-CN"/>
        </w:rPr>
      </w:pPr>
      <w:r>
        <w:rPr>
          <w:rFonts w:hint="default"/>
          <w:sz w:val="21"/>
          <w:szCs w:val="21"/>
          <w:lang w:val="en-US" w:eastAsia="zh-CN"/>
        </w:rPr>
        <w:t>协议（Protocol）: UDP (17)</w:t>
      </w:r>
    </w:p>
    <w:p>
      <w:pPr>
        <w:spacing w:line="360" w:lineRule="auto"/>
        <w:ind w:firstLine="420" w:firstLineChars="200"/>
        <w:rPr>
          <w:rFonts w:hint="default"/>
          <w:sz w:val="21"/>
          <w:szCs w:val="21"/>
          <w:lang w:val="en-US" w:eastAsia="zh-CN"/>
        </w:rPr>
      </w:pPr>
      <w:r>
        <w:rPr>
          <w:rFonts w:hint="default"/>
          <w:sz w:val="21"/>
          <w:szCs w:val="21"/>
          <w:lang w:val="en-US" w:eastAsia="zh-CN"/>
        </w:rPr>
        <w:t>校验和（Header checksum）: 0xb31d</w:t>
      </w:r>
    </w:p>
    <w:p>
      <w:pPr>
        <w:spacing w:line="360" w:lineRule="auto"/>
        <w:rPr>
          <w:rFonts w:hint="default"/>
          <w:b/>
          <w:sz w:val="24"/>
          <w:szCs w:val="28"/>
          <w:lang w:val="en-US" w:eastAsia="zh-CN"/>
        </w:rPr>
      </w:pPr>
      <w:r>
        <w:rPr>
          <w:rFonts w:hint="eastAsia"/>
          <w:b/>
          <w:bCs/>
          <w:sz w:val="21"/>
          <w:szCs w:val="21"/>
          <w:lang w:val="en-US" w:eastAsia="zh-CN"/>
        </w:rPr>
        <w:t>（3）</w:t>
      </w:r>
      <w:r>
        <w:rPr>
          <w:rFonts w:hint="default"/>
          <w:b/>
          <w:bCs/>
          <w:sz w:val="21"/>
          <w:szCs w:val="21"/>
          <w:lang w:val="en-US" w:eastAsia="zh-CN"/>
        </w:rPr>
        <w:t>UDP头部信息:</w:t>
      </w:r>
    </w:p>
    <w:p>
      <w:pPr>
        <w:spacing w:line="360" w:lineRule="auto"/>
        <w:ind w:firstLine="420" w:firstLineChars="200"/>
        <w:rPr>
          <w:rFonts w:hint="default"/>
          <w:sz w:val="21"/>
          <w:szCs w:val="21"/>
          <w:lang w:val="en-US" w:eastAsia="zh-CN"/>
        </w:rPr>
      </w:pPr>
      <w:r>
        <w:rPr>
          <w:rFonts w:hint="default"/>
          <w:sz w:val="21"/>
          <w:szCs w:val="21"/>
          <w:lang w:val="en-US" w:eastAsia="zh-CN"/>
        </w:rPr>
        <w:t>源端口（Source Port）: 520</w:t>
      </w:r>
    </w:p>
    <w:p>
      <w:pPr>
        <w:spacing w:line="360" w:lineRule="auto"/>
        <w:ind w:firstLine="420" w:firstLineChars="200"/>
        <w:rPr>
          <w:rFonts w:hint="default"/>
          <w:sz w:val="21"/>
          <w:szCs w:val="21"/>
          <w:lang w:val="en-US" w:eastAsia="zh-CN"/>
        </w:rPr>
      </w:pPr>
      <w:r>
        <w:rPr>
          <w:rFonts w:hint="default"/>
          <w:sz w:val="21"/>
          <w:szCs w:val="21"/>
          <w:lang w:val="en-US" w:eastAsia="zh-CN"/>
        </w:rPr>
        <w:t>目标端口（Destination Port）: 520</w:t>
      </w:r>
    </w:p>
    <w:p>
      <w:pPr>
        <w:spacing w:line="360" w:lineRule="auto"/>
        <w:ind w:firstLine="420" w:firstLineChars="200"/>
        <w:rPr>
          <w:rFonts w:hint="default"/>
          <w:sz w:val="21"/>
          <w:szCs w:val="21"/>
          <w:lang w:val="en-US" w:eastAsia="zh-CN"/>
        </w:rPr>
      </w:pPr>
      <w:r>
        <w:rPr>
          <w:rFonts w:hint="default"/>
          <w:sz w:val="21"/>
          <w:szCs w:val="21"/>
          <w:lang w:val="en-US" w:eastAsia="zh-CN"/>
        </w:rPr>
        <w:t>长度（Length）: 72字节</w:t>
      </w:r>
    </w:p>
    <w:p>
      <w:pPr>
        <w:spacing w:line="360" w:lineRule="auto"/>
        <w:ind w:firstLine="420" w:firstLineChars="200"/>
        <w:rPr>
          <w:rFonts w:hint="default"/>
          <w:sz w:val="21"/>
          <w:szCs w:val="21"/>
          <w:lang w:val="en-US" w:eastAsia="zh-CN"/>
        </w:rPr>
      </w:pPr>
      <w:r>
        <w:rPr>
          <w:rFonts w:hint="default"/>
          <w:sz w:val="21"/>
          <w:szCs w:val="21"/>
          <w:lang w:val="en-US" w:eastAsia="zh-CN"/>
        </w:rPr>
        <w:t>校验和（Checksum）: 0x9268</w:t>
      </w:r>
    </w:p>
    <w:p>
      <w:pPr>
        <w:spacing w:line="360" w:lineRule="auto"/>
        <w:rPr>
          <w:rFonts w:hint="default"/>
          <w:b/>
          <w:sz w:val="24"/>
          <w:szCs w:val="28"/>
          <w:lang w:val="en-US" w:eastAsia="zh-CN"/>
        </w:rPr>
      </w:pPr>
      <w:r>
        <w:rPr>
          <w:rFonts w:hint="eastAsia"/>
          <w:b/>
          <w:bCs/>
          <w:sz w:val="21"/>
          <w:szCs w:val="21"/>
          <w:lang w:val="en-US" w:eastAsia="zh-CN"/>
        </w:rPr>
        <w:t>（4）</w:t>
      </w:r>
      <w:r>
        <w:rPr>
          <w:rFonts w:hint="default"/>
          <w:b/>
          <w:bCs/>
          <w:sz w:val="21"/>
          <w:szCs w:val="21"/>
          <w:lang w:val="en-US" w:eastAsia="zh-CN"/>
        </w:rPr>
        <w:t>Routing Information Protocol (RIP) 数据:</w:t>
      </w:r>
    </w:p>
    <w:p>
      <w:pPr>
        <w:spacing w:line="360" w:lineRule="auto"/>
        <w:ind w:firstLine="420" w:firstLineChars="200"/>
        <w:rPr>
          <w:rFonts w:hint="default"/>
          <w:sz w:val="21"/>
          <w:szCs w:val="21"/>
          <w:lang w:val="en-US" w:eastAsia="zh-CN"/>
        </w:rPr>
      </w:pPr>
      <w:r>
        <w:rPr>
          <w:rFonts w:hint="default"/>
          <w:sz w:val="21"/>
          <w:szCs w:val="21"/>
          <w:lang w:val="en-US" w:eastAsia="zh-CN"/>
        </w:rPr>
        <w:t>命令（Command）: Response (2)</w:t>
      </w:r>
    </w:p>
    <w:p>
      <w:pPr>
        <w:spacing w:line="360" w:lineRule="auto"/>
        <w:ind w:firstLine="420" w:firstLineChars="200"/>
        <w:rPr>
          <w:rFonts w:hint="default"/>
          <w:sz w:val="21"/>
          <w:szCs w:val="21"/>
          <w:lang w:val="en-US" w:eastAsia="zh-CN"/>
        </w:rPr>
      </w:pPr>
      <w:r>
        <w:rPr>
          <w:rFonts w:hint="default"/>
          <w:sz w:val="21"/>
          <w:szCs w:val="21"/>
          <w:lang w:val="en-US" w:eastAsia="zh-CN"/>
        </w:rPr>
        <w:t>版本（Version）: RIPv2 (2)</w:t>
      </w:r>
    </w:p>
    <w:p>
      <w:pPr>
        <w:spacing w:line="360" w:lineRule="auto"/>
        <w:rPr>
          <w:rFonts w:hint="default"/>
          <w:b/>
          <w:sz w:val="24"/>
          <w:szCs w:val="28"/>
          <w:lang w:val="en-US" w:eastAsia="zh-CN"/>
        </w:rPr>
      </w:pPr>
      <w:r>
        <w:rPr>
          <w:rFonts w:hint="default"/>
          <w:b/>
          <w:bCs/>
          <w:sz w:val="21"/>
          <w:szCs w:val="21"/>
          <w:lang w:val="en-US" w:eastAsia="zh-CN"/>
        </w:rPr>
        <w:t>对于每个RIP路由项：</w:t>
      </w:r>
    </w:p>
    <w:p>
      <w:pPr>
        <w:spacing w:line="360" w:lineRule="auto"/>
        <w:rPr>
          <w:rFonts w:hint="default"/>
          <w:b/>
          <w:sz w:val="24"/>
          <w:szCs w:val="28"/>
          <w:lang w:val="en-US" w:eastAsia="zh-CN"/>
        </w:rPr>
      </w:pPr>
      <w:r>
        <w:rPr>
          <w:rFonts w:hint="default"/>
          <w:b/>
          <w:bCs/>
          <w:sz w:val="21"/>
          <w:szCs w:val="21"/>
          <w:lang w:val="en-US" w:eastAsia="zh-CN"/>
        </w:rPr>
        <w:t>第一项:</w:t>
      </w:r>
    </w:p>
    <w:p>
      <w:pPr>
        <w:spacing w:line="360" w:lineRule="auto"/>
        <w:ind w:firstLine="420" w:firstLineChars="200"/>
        <w:rPr>
          <w:rFonts w:hint="default"/>
          <w:sz w:val="21"/>
          <w:szCs w:val="21"/>
          <w:lang w:val="en-US" w:eastAsia="zh-CN"/>
        </w:rPr>
      </w:pPr>
      <w:r>
        <w:rPr>
          <w:rFonts w:hint="default"/>
          <w:sz w:val="21"/>
          <w:szCs w:val="21"/>
          <w:lang w:val="en-US" w:eastAsia="zh-CN"/>
        </w:rPr>
        <w:t>IP地址（IP Address）: 10.0.0.0，度量（Metric）: 3</w:t>
      </w:r>
    </w:p>
    <w:p>
      <w:pPr>
        <w:spacing w:line="360" w:lineRule="auto"/>
        <w:ind w:firstLine="420" w:firstLineChars="200"/>
        <w:rPr>
          <w:rFonts w:hint="default"/>
          <w:sz w:val="21"/>
          <w:szCs w:val="21"/>
          <w:lang w:val="en-US" w:eastAsia="zh-CN"/>
        </w:rPr>
      </w:pPr>
      <w:r>
        <w:rPr>
          <w:rFonts w:hint="default"/>
          <w:sz w:val="21"/>
          <w:szCs w:val="21"/>
          <w:lang w:val="en-US" w:eastAsia="zh-CN"/>
        </w:rPr>
        <w:t>地址族（Address Family）: IP (2)</w:t>
      </w:r>
    </w:p>
    <w:p>
      <w:pPr>
        <w:spacing w:line="360" w:lineRule="auto"/>
        <w:ind w:firstLine="420" w:firstLineChars="200"/>
        <w:rPr>
          <w:rFonts w:hint="default"/>
          <w:sz w:val="21"/>
          <w:szCs w:val="21"/>
          <w:lang w:val="en-US" w:eastAsia="zh-CN"/>
        </w:rPr>
      </w:pPr>
      <w:r>
        <w:rPr>
          <w:rFonts w:hint="default"/>
          <w:sz w:val="21"/>
          <w:szCs w:val="21"/>
          <w:lang w:val="en-US" w:eastAsia="zh-CN"/>
        </w:rPr>
        <w:t>路由标签（Route Tag）: 0</w:t>
      </w:r>
    </w:p>
    <w:p>
      <w:pPr>
        <w:spacing w:line="360" w:lineRule="auto"/>
        <w:ind w:firstLine="420" w:firstLineChars="200"/>
        <w:rPr>
          <w:rFonts w:hint="default"/>
          <w:sz w:val="21"/>
          <w:szCs w:val="21"/>
          <w:lang w:val="en-US" w:eastAsia="zh-CN"/>
        </w:rPr>
      </w:pPr>
      <w:r>
        <w:rPr>
          <w:rFonts w:hint="default"/>
          <w:sz w:val="21"/>
          <w:szCs w:val="21"/>
          <w:lang w:val="en-US" w:eastAsia="zh-CN"/>
        </w:rPr>
        <w:t>子网掩码（Netmask）: 255.0.0.0</w:t>
      </w:r>
    </w:p>
    <w:p>
      <w:pPr>
        <w:spacing w:line="360" w:lineRule="auto"/>
        <w:ind w:firstLine="420" w:firstLineChars="200"/>
        <w:rPr>
          <w:rFonts w:hint="default"/>
          <w:sz w:val="21"/>
          <w:szCs w:val="21"/>
          <w:lang w:val="en-US" w:eastAsia="zh-CN"/>
        </w:rPr>
      </w:pPr>
      <w:r>
        <w:rPr>
          <w:rFonts w:hint="default"/>
          <w:sz w:val="21"/>
          <w:szCs w:val="21"/>
          <w:lang w:val="en-US" w:eastAsia="zh-CN"/>
        </w:rPr>
        <w:t>下一跳（Next Hop）: 0.0.0.0</w:t>
      </w:r>
    </w:p>
    <w:p>
      <w:pPr>
        <w:spacing w:line="360" w:lineRule="auto"/>
        <w:rPr>
          <w:rFonts w:hint="default"/>
          <w:b/>
          <w:sz w:val="24"/>
          <w:szCs w:val="28"/>
          <w:lang w:val="en-US" w:eastAsia="zh-CN"/>
        </w:rPr>
      </w:pPr>
      <w:r>
        <w:rPr>
          <w:rFonts w:hint="default"/>
          <w:b/>
          <w:bCs/>
          <w:sz w:val="21"/>
          <w:szCs w:val="21"/>
          <w:lang w:val="en-US" w:eastAsia="zh-CN"/>
        </w:rPr>
        <w:t>第二项:</w:t>
      </w:r>
    </w:p>
    <w:p>
      <w:pPr>
        <w:spacing w:line="360" w:lineRule="auto"/>
        <w:ind w:firstLine="420" w:firstLineChars="200"/>
        <w:rPr>
          <w:rFonts w:hint="default"/>
          <w:sz w:val="21"/>
          <w:szCs w:val="21"/>
          <w:lang w:val="en-US" w:eastAsia="zh-CN"/>
        </w:rPr>
      </w:pPr>
      <w:r>
        <w:rPr>
          <w:rFonts w:hint="default"/>
          <w:sz w:val="21"/>
          <w:szCs w:val="21"/>
          <w:lang w:val="en-US" w:eastAsia="zh-CN"/>
        </w:rPr>
        <w:t>IP地址: 172.16.1.0，度量: 1</w:t>
      </w:r>
    </w:p>
    <w:p>
      <w:pPr>
        <w:spacing w:line="360" w:lineRule="auto"/>
        <w:ind w:firstLine="420" w:firstLineChars="200"/>
        <w:rPr>
          <w:rFonts w:hint="default"/>
          <w:sz w:val="21"/>
          <w:szCs w:val="21"/>
          <w:lang w:val="en-US" w:eastAsia="zh-CN"/>
        </w:rPr>
      </w:pPr>
      <w:r>
        <w:rPr>
          <w:rFonts w:hint="default"/>
          <w:sz w:val="21"/>
          <w:szCs w:val="21"/>
          <w:lang w:val="en-US" w:eastAsia="zh-CN"/>
        </w:rPr>
        <w:t>地址族: IP (2)</w:t>
      </w:r>
    </w:p>
    <w:p>
      <w:pPr>
        <w:spacing w:line="360" w:lineRule="auto"/>
        <w:ind w:firstLine="420" w:firstLineChars="200"/>
        <w:rPr>
          <w:rFonts w:hint="default"/>
          <w:sz w:val="21"/>
          <w:szCs w:val="21"/>
          <w:lang w:val="en-US" w:eastAsia="zh-CN"/>
        </w:rPr>
      </w:pPr>
      <w:r>
        <w:rPr>
          <w:rFonts w:hint="default"/>
          <w:sz w:val="21"/>
          <w:szCs w:val="21"/>
          <w:lang w:val="en-US" w:eastAsia="zh-CN"/>
        </w:rPr>
        <w:t>路由标签: 0</w:t>
      </w:r>
    </w:p>
    <w:p>
      <w:pPr>
        <w:spacing w:line="360" w:lineRule="auto"/>
        <w:ind w:firstLine="420" w:firstLineChars="200"/>
        <w:rPr>
          <w:rFonts w:hint="default"/>
          <w:sz w:val="21"/>
          <w:szCs w:val="21"/>
          <w:lang w:val="en-US" w:eastAsia="zh-CN"/>
        </w:rPr>
      </w:pPr>
      <w:r>
        <w:rPr>
          <w:rFonts w:hint="default"/>
          <w:sz w:val="21"/>
          <w:szCs w:val="21"/>
          <w:lang w:val="en-US" w:eastAsia="zh-CN"/>
        </w:rPr>
        <w:t>子网掩码: 255.255.255.0</w:t>
      </w:r>
    </w:p>
    <w:p>
      <w:pPr>
        <w:spacing w:line="360" w:lineRule="auto"/>
        <w:ind w:firstLine="420" w:firstLineChars="200"/>
        <w:rPr>
          <w:rFonts w:hint="default"/>
          <w:sz w:val="21"/>
          <w:szCs w:val="21"/>
          <w:lang w:val="en-US" w:eastAsia="zh-CN"/>
        </w:rPr>
      </w:pPr>
      <w:r>
        <w:rPr>
          <w:rFonts w:hint="default"/>
          <w:sz w:val="21"/>
          <w:szCs w:val="21"/>
          <w:lang w:val="en-US" w:eastAsia="zh-CN"/>
        </w:rPr>
        <w:t>下一跳: 0.0.0.0</w:t>
      </w:r>
    </w:p>
    <w:p>
      <w:pPr>
        <w:spacing w:line="360" w:lineRule="auto"/>
        <w:rPr>
          <w:rFonts w:hint="default"/>
          <w:b/>
          <w:sz w:val="24"/>
          <w:szCs w:val="28"/>
          <w:lang w:val="en-US" w:eastAsia="zh-CN"/>
        </w:rPr>
      </w:pPr>
      <w:r>
        <w:rPr>
          <w:rFonts w:hint="default"/>
          <w:b/>
          <w:bCs/>
          <w:sz w:val="21"/>
          <w:szCs w:val="21"/>
          <w:lang w:val="en-US" w:eastAsia="zh-CN"/>
        </w:rPr>
        <w:t>第三项:</w:t>
      </w:r>
    </w:p>
    <w:p>
      <w:pPr>
        <w:spacing w:line="360" w:lineRule="auto"/>
        <w:ind w:firstLine="420" w:firstLineChars="200"/>
        <w:rPr>
          <w:rFonts w:hint="default"/>
          <w:sz w:val="21"/>
          <w:szCs w:val="21"/>
          <w:lang w:val="en-US" w:eastAsia="zh-CN"/>
        </w:rPr>
      </w:pPr>
      <w:r>
        <w:rPr>
          <w:rFonts w:hint="default"/>
          <w:sz w:val="21"/>
          <w:szCs w:val="21"/>
          <w:lang w:val="en-US" w:eastAsia="zh-CN"/>
        </w:rPr>
        <w:t>IP地址: 172.16.2.0，度量: 2</w:t>
      </w:r>
    </w:p>
    <w:p>
      <w:pPr>
        <w:spacing w:line="360" w:lineRule="auto"/>
        <w:ind w:firstLine="420" w:firstLineChars="200"/>
        <w:rPr>
          <w:rFonts w:hint="default"/>
          <w:sz w:val="21"/>
          <w:szCs w:val="21"/>
          <w:lang w:val="en-US" w:eastAsia="zh-CN"/>
        </w:rPr>
      </w:pPr>
      <w:r>
        <w:rPr>
          <w:rFonts w:hint="default"/>
          <w:sz w:val="21"/>
          <w:szCs w:val="21"/>
          <w:lang w:val="en-US" w:eastAsia="zh-CN"/>
        </w:rPr>
        <w:t>地址族: IP (2)</w:t>
      </w:r>
    </w:p>
    <w:p>
      <w:pPr>
        <w:spacing w:line="360" w:lineRule="auto"/>
        <w:ind w:firstLine="420" w:firstLineChars="200"/>
        <w:rPr>
          <w:rFonts w:hint="default"/>
          <w:sz w:val="21"/>
          <w:szCs w:val="21"/>
          <w:lang w:val="en-US" w:eastAsia="zh-CN"/>
        </w:rPr>
      </w:pPr>
      <w:r>
        <w:rPr>
          <w:rFonts w:hint="default"/>
          <w:sz w:val="21"/>
          <w:szCs w:val="21"/>
          <w:lang w:val="en-US" w:eastAsia="zh-CN"/>
        </w:rPr>
        <w:t>路由标签: 0</w:t>
      </w:r>
    </w:p>
    <w:p>
      <w:pPr>
        <w:spacing w:line="360" w:lineRule="auto"/>
        <w:ind w:firstLine="420" w:firstLineChars="200"/>
        <w:rPr>
          <w:rFonts w:hint="default"/>
          <w:sz w:val="21"/>
          <w:szCs w:val="21"/>
          <w:lang w:val="en-US" w:eastAsia="zh-CN"/>
        </w:rPr>
      </w:pPr>
      <w:r>
        <w:rPr>
          <w:rFonts w:hint="default"/>
          <w:sz w:val="21"/>
          <w:szCs w:val="21"/>
          <w:lang w:val="en-US" w:eastAsia="zh-CN"/>
        </w:rPr>
        <w:t>子网掩码: 255.255.255.0</w:t>
      </w:r>
    </w:p>
    <w:p>
      <w:pPr>
        <w:spacing w:line="360" w:lineRule="auto"/>
        <w:ind w:firstLine="420" w:firstLineChars="200"/>
        <w:rPr>
          <w:rFonts w:hint="eastAsia"/>
          <w:b/>
          <w:sz w:val="24"/>
          <w:szCs w:val="28"/>
        </w:rPr>
      </w:pPr>
      <w:r>
        <w:rPr>
          <w:rFonts w:hint="default"/>
          <w:sz w:val="21"/>
          <w:szCs w:val="21"/>
          <w:lang w:val="en-US" w:eastAsia="zh-CN"/>
        </w:rPr>
        <w:t>下一跳: 0.0.0.0</w:t>
      </w:r>
    </w:p>
    <w:p>
      <w:pPr>
        <w:spacing w:line="360" w:lineRule="auto"/>
        <w:rPr>
          <w:ins w:id="47" w:author="李晓" w:date="2023-12-13T20:12:43Z"/>
          <w:b/>
          <w:sz w:val="24"/>
          <w:szCs w:val="28"/>
        </w:rPr>
      </w:pPr>
      <w:ins w:id="48" w:author="李晓" w:date="2023-12-13T20:12:43Z">
        <w:r>
          <w:rPr>
            <w:rFonts w:hint="eastAsia"/>
            <w:b/>
            <w:sz w:val="24"/>
            <w:szCs w:val="28"/>
          </w:rPr>
          <w:t>实验结果与分析：</w:t>
        </w:r>
      </w:ins>
    </w:p>
    <w:p>
      <w:pPr>
        <w:spacing w:line="360" w:lineRule="auto"/>
        <w:ind w:firstLine="420" w:firstLineChars="200"/>
        <w:rPr>
          <w:ins w:id="49" w:author="李晓" w:date="2023-12-13T20:12:43Z"/>
          <w:rFonts w:hint="default"/>
          <w:sz w:val="21"/>
          <w:szCs w:val="21"/>
          <w:lang w:val="en-US" w:eastAsia="zh-CN"/>
        </w:rPr>
      </w:pPr>
      <w:r>
        <w:rPr>
          <w:rFonts w:hint="eastAsia"/>
          <w:sz w:val="21"/>
          <w:szCs w:val="21"/>
          <w:lang w:val="en-US" w:eastAsia="zh-CN"/>
        </w:rPr>
        <w:t>在这个环节，将针对实验指导书中的部分思考问题进行回答。</w:t>
      </w:r>
    </w:p>
    <w:p>
      <w:pPr>
        <w:spacing w:line="360" w:lineRule="auto"/>
        <w:rPr>
          <w:rFonts w:hint="default"/>
          <w:b/>
          <w:bCs/>
          <w:sz w:val="21"/>
          <w:szCs w:val="21"/>
          <w:lang w:val="en-US" w:eastAsia="zh-CN"/>
        </w:rPr>
      </w:pPr>
      <w:r>
        <w:rPr>
          <w:rFonts w:hint="eastAsia"/>
          <w:b/>
          <w:bCs/>
          <w:sz w:val="21"/>
          <w:szCs w:val="21"/>
          <w:lang w:val="en-US" w:eastAsia="zh-CN"/>
        </w:rPr>
        <w:t>（1）水平分割、毒性逆转、触发更新分别是什么意思？</w:t>
      </w:r>
    </w:p>
    <w:p>
      <w:pPr>
        <w:spacing w:line="360" w:lineRule="auto"/>
        <w:ind w:firstLine="420" w:firstLineChars="200"/>
        <w:rPr>
          <w:rFonts w:hint="default"/>
          <w:sz w:val="21"/>
          <w:szCs w:val="21"/>
          <w:lang w:val="en-US" w:eastAsia="zh-CN"/>
        </w:rPr>
      </w:pPr>
      <w:r>
        <w:rPr>
          <w:rFonts w:hint="eastAsia"/>
          <w:sz w:val="21"/>
          <w:szCs w:val="21"/>
          <w:lang w:val="en-US" w:eastAsia="zh-CN"/>
        </w:rPr>
        <w:t>水平分割、毒性逆转和触发更新都是为了防止路由环路产生的方法。</w:t>
      </w:r>
    </w:p>
    <w:p>
      <w:pPr>
        <w:spacing w:line="360" w:lineRule="auto"/>
        <w:ind w:firstLine="420" w:firstLineChars="200"/>
        <w:rPr>
          <w:rFonts w:hint="default"/>
          <w:sz w:val="21"/>
          <w:szCs w:val="21"/>
          <w:lang w:val="en-US" w:eastAsia="zh-CN"/>
        </w:rPr>
      </w:pPr>
      <w:r>
        <w:rPr>
          <w:rFonts w:hint="eastAsia"/>
          <w:sz w:val="21"/>
          <w:szCs w:val="21"/>
          <w:lang w:val="en-US" w:eastAsia="zh-CN"/>
        </w:rPr>
        <w:t>A、水平分割：由于路由器可能收到它自己发送的路由信息，而这种信息是无用的。因此路由器在路由信息传送过程中，不再把路由信息发送到接收到此路由信息的接口上，从而在一定程度上避免了环路的产生。</w:t>
      </w:r>
    </w:p>
    <w:p>
      <w:pPr>
        <w:spacing w:line="360" w:lineRule="auto"/>
        <w:ind w:firstLine="420" w:firstLineChars="200"/>
        <w:rPr>
          <w:rFonts w:hint="default"/>
          <w:sz w:val="21"/>
          <w:szCs w:val="21"/>
          <w:lang w:val="en-US" w:eastAsia="zh-CN"/>
        </w:rPr>
      </w:pPr>
      <w:r>
        <w:rPr>
          <w:rFonts w:hint="eastAsia"/>
          <w:sz w:val="21"/>
          <w:szCs w:val="21"/>
          <w:lang w:val="en-US" w:eastAsia="zh-CN"/>
        </w:rPr>
        <w:t>B、毒性逆转：毒性逆转是一种改进的水平分割，</w:t>
      </w:r>
      <w:r>
        <w:rPr>
          <w:rFonts w:hint="default"/>
          <w:sz w:val="21"/>
          <w:szCs w:val="21"/>
          <w:lang w:val="en-US" w:eastAsia="zh-CN"/>
        </w:rPr>
        <w:t>路由器从某个接口上接收到某个网段的路由信息之后，并不是不往回发送信息了，而是发送，只不过是将这个网段的跳数设为无限大，再发送出去。收到此种的路由信息后，接收方路由器会立刻抛弃该路由，而不是等待其老化时间到。这样可以加速路由的收敛。</w:t>
      </w:r>
    </w:p>
    <w:p>
      <w:pPr>
        <w:spacing w:line="360" w:lineRule="auto"/>
        <w:ind w:firstLine="420" w:firstLineChars="200"/>
        <w:rPr>
          <w:b/>
          <w:sz w:val="24"/>
          <w:szCs w:val="28"/>
        </w:rPr>
      </w:pPr>
      <w:r>
        <w:rPr>
          <w:rFonts w:hint="eastAsia"/>
          <w:sz w:val="21"/>
          <w:szCs w:val="21"/>
          <w:lang w:val="en-US" w:eastAsia="zh-CN"/>
        </w:rPr>
        <w:t>C、若网络中没有变化，则按通常的30秒间隔发送更新信息。但若有变化，路由器就立即发送其新的路由表，这个过程叫做触发更新。</w:t>
      </w:r>
    </w:p>
    <w:p>
      <w:pPr>
        <w:spacing w:line="360" w:lineRule="auto"/>
        <w:rPr>
          <w:rFonts w:hint="default"/>
          <w:b/>
          <w:bCs/>
          <w:sz w:val="21"/>
          <w:szCs w:val="21"/>
          <w:lang w:val="en-US" w:eastAsia="zh-CN"/>
        </w:rPr>
      </w:pPr>
      <w:r>
        <w:rPr>
          <w:rFonts w:hint="eastAsia"/>
          <w:b/>
          <w:bCs/>
          <w:sz w:val="21"/>
          <w:szCs w:val="21"/>
          <w:lang w:val="en-US" w:eastAsia="zh-CN"/>
        </w:rPr>
        <w:t>（2）RIPv2与RIPv1相比，在哪些方面做了改进？</w:t>
      </w:r>
    </w:p>
    <w:p>
      <w:pPr>
        <w:spacing w:line="360" w:lineRule="auto"/>
        <w:ind w:firstLine="420" w:firstLineChars="200"/>
        <w:rPr>
          <w:rFonts w:hint="default"/>
          <w:sz w:val="21"/>
          <w:szCs w:val="21"/>
          <w:lang w:val="en-US" w:eastAsia="zh-CN"/>
        </w:rPr>
      </w:pPr>
      <w:r>
        <w:rPr>
          <w:rFonts w:hint="eastAsia"/>
          <w:sz w:val="21"/>
          <w:szCs w:val="21"/>
          <w:lang w:val="en-US" w:eastAsia="zh-CN"/>
        </w:rPr>
        <w:t>RIPv2与RIPv1相比的改进主要是为了适应更加复杂的网络环境和提高路由协议的性能。</w:t>
      </w:r>
    </w:p>
    <w:p>
      <w:pPr>
        <w:spacing w:line="360" w:lineRule="auto"/>
        <w:ind w:firstLine="420" w:firstLineChars="200"/>
        <w:rPr>
          <w:rFonts w:hint="eastAsia"/>
          <w:sz w:val="21"/>
          <w:szCs w:val="21"/>
          <w:lang w:val="en-US" w:eastAsia="zh-CN"/>
        </w:rPr>
      </w:pPr>
      <w:r>
        <w:rPr>
          <w:rFonts w:hint="eastAsia"/>
          <w:sz w:val="21"/>
          <w:szCs w:val="21"/>
          <w:lang w:val="en-US" w:eastAsia="zh-CN"/>
        </w:rPr>
        <w:t>A、支持无类别域间路由（CIDR）：RIPv2支持CIDR，这使得更有效地利用IP地址空间成为可能。CIDR允许网络管理员使用不同长度的子网掩码，而不仅仅是类似于RIPv1的固定子网掩码。</w:t>
      </w:r>
    </w:p>
    <w:p>
      <w:pPr>
        <w:spacing w:line="360" w:lineRule="auto"/>
        <w:ind w:firstLine="420" w:firstLineChars="200"/>
        <w:rPr>
          <w:rFonts w:hint="eastAsia"/>
          <w:sz w:val="21"/>
          <w:szCs w:val="21"/>
          <w:lang w:val="en-US" w:eastAsia="zh-CN"/>
        </w:rPr>
      </w:pPr>
      <w:r>
        <w:rPr>
          <w:rFonts w:hint="eastAsia"/>
          <w:sz w:val="21"/>
          <w:szCs w:val="21"/>
          <w:lang w:val="en-US" w:eastAsia="zh-CN"/>
        </w:rPr>
        <w:t>B、支持VLSM：RIPv2允许使用不同的子网掩码长度，以实现更灵活的网络设计。这允许在同一网络上使用不同大小的子网。</w:t>
      </w:r>
    </w:p>
    <w:p>
      <w:pPr>
        <w:spacing w:line="360" w:lineRule="auto"/>
        <w:ind w:firstLine="420" w:firstLineChars="200"/>
        <w:rPr>
          <w:rFonts w:hint="eastAsia"/>
          <w:sz w:val="21"/>
          <w:szCs w:val="21"/>
          <w:lang w:val="en-US" w:eastAsia="zh-CN"/>
        </w:rPr>
      </w:pPr>
      <w:r>
        <w:rPr>
          <w:rFonts w:hint="eastAsia"/>
          <w:sz w:val="21"/>
          <w:szCs w:val="21"/>
          <w:lang w:val="en-US" w:eastAsia="zh-CN"/>
        </w:rPr>
        <w:t>C、支持路由认证：RIPv2引入了对路由更新的认证机制，通过认证可以确保接收到的路由信息是可信的。这有助于防范路由欺骗和其他安全问题。</w:t>
      </w:r>
    </w:p>
    <w:p>
      <w:pPr>
        <w:spacing w:line="360" w:lineRule="auto"/>
        <w:ind w:firstLine="420" w:firstLineChars="200"/>
        <w:rPr>
          <w:rFonts w:hint="eastAsia"/>
          <w:sz w:val="21"/>
          <w:szCs w:val="21"/>
          <w:lang w:val="en-US" w:eastAsia="zh-CN"/>
        </w:rPr>
      </w:pPr>
      <w:r>
        <w:rPr>
          <w:rFonts w:hint="eastAsia"/>
          <w:sz w:val="21"/>
          <w:szCs w:val="21"/>
          <w:lang w:val="en-US" w:eastAsia="zh-CN"/>
        </w:rPr>
        <w:t>D、支持多播：RIPv2可以使用多播地址来发送路由更新，而不是像RIPv1那样使用广播。这提高了网络的可扩展性和效率，特别是在大型网络中。</w:t>
      </w:r>
    </w:p>
    <w:p>
      <w:pPr>
        <w:spacing w:line="360" w:lineRule="auto"/>
        <w:ind w:firstLine="420" w:firstLineChars="200"/>
        <w:rPr>
          <w:rFonts w:hint="eastAsia"/>
          <w:sz w:val="21"/>
          <w:szCs w:val="21"/>
          <w:lang w:val="en-US" w:eastAsia="zh-CN"/>
        </w:rPr>
      </w:pPr>
      <w:r>
        <w:rPr>
          <w:rFonts w:hint="eastAsia"/>
          <w:sz w:val="21"/>
          <w:szCs w:val="21"/>
          <w:lang w:val="en-US" w:eastAsia="zh-CN"/>
        </w:rPr>
        <w:t>E、支持下一跳地址：RIPv2可以在路由更新中包含下一跳地址信息，这有助于避免在网络中产生死循环，并提高路由选择的准确性。</w:t>
      </w:r>
    </w:p>
    <w:p>
      <w:pPr>
        <w:spacing w:line="360" w:lineRule="auto"/>
        <w:ind w:firstLine="420" w:firstLineChars="200"/>
        <w:rPr>
          <w:b/>
          <w:sz w:val="24"/>
          <w:szCs w:val="28"/>
        </w:rPr>
      </w:pPr>
      <w:r>
        <w:rPr>
          <w:rFonts w:hint="eastAsia"/>
          <w:sz w:val="21"/>
          <w:szCs w:val="21"/>
          <w:lang w:val="en-US" w:eastAsia="zh-CN"/>
        </w:rPr>
        <w:t>F、支持分割广播域：RIPv2支持将网络分割成不同的广播域，这有助于减少广播风暴的潜在影响。</w:t>
      </w:r>
    </w:p>
    <w:p>
      <w:pPr>
        <w:spacing w:line="360" w:lineRule="auto"/>
        <w:rPr>
          <w:rFonts w:hint="default"/>
          <w:b/>
          <w:bCs/>
          <w:sz w:val="21"/>
          <w:szCs w:val="21"/>
          <w:lang w:val="en-US" w:eastAsia="zh-CN"/>
        </w:rPr>
      </w:pPr>
      <w:r>
        <w:rPr>
          <w:rFonts w:hint="eastAsia"/>
          <w:b/>
          <w:bCs/>
          <w:sz w:val="21"/>
          <w:szCs w:val="21"/>
          <w:lang w:val="en-US" w:eastAsia="zh-CN"/>
        </w:rPr>
        <w:t>（3）RIPv2采用什么报文通告信息，端口号是多少？分析抓取到的RIPv2的通告信息，叙述路由器R2的路由表的建立过程。</w:t>
      </w:r>
    </w:p>
    <w:p>
      <w:pPr>
        <w:spacing w:line="360" w:lineRule="auto"/>
        <w:ind w:firstLine="420" w:firstLineChars="200"/>
        <w:rPr>
          <w:rFonts w:hint="eastAsia"/>
          <w:sz w:val="21"/>
          <w:szCs w:val="21"/>
          <w:lang w:val="en-US" w:eastAsia="zh-CN"/>
        </w:rPr>
      </w:pPr>
      <w:r>
        <w:rPr>
          <w:rFonts w:hint="eastAsia"/>
          <w:sz w:val="21"/>
          <w:szCs w:val="21"/>
          <w:lang w:val="en-US" w:eastAsia="zh-CN"/>
        </w:rPr>
        <w:t>根据报文分析，RIPv2使用UDP协议进行路由信息的通告，UDP端口号为520。</w:t>
      </w:r>
    </w:p>
    <w:p>
      <w:pPr>
        <w:spacing w:line="360" w:lineRule="auto"/>
        <w:rPr>
          <w:rFonts w:hint="eastAsia"/>
          <w:b/>
          <w:bCs/>
          <w:sz w:val="21"/>
          <w:szCs w:val="21"/>
          <w:lang w:val="en-US" w:eastAsia="zh-CN"/>
        </w:rPr>
      </w:pPr>
      <w:r>
        <w:rPr>
          <w:rFonts w:hint="eastAsia"/>
          <w:b/>
          <w:bCs/>
          <w:sz w:val="21"/>
          <w:szCs w:val="21"/>
          <w:lang w:val="en-US" w:eastAsia="zh-CN"/>
        </w:rPr>
        <w:t>UDP头部信息:</w:t>
      </w:r>
    </w:p>
    <w:p>
      <w:pPr>
        <w:spacing w:line="360" w:lineRule="auto"/>
        <w:ind w:firstLine="420" w:firstLineChars="200"/>
        <w:rPr>
          <w:rFonts w:hint="eastAsia"/>
          <w:sz w:val="21"/>
          <w:szCs w:val="21"/>
          <w:lang w:val="en-US" w:eastAsia="zh-CN"/>
        </w:rPr>
      </w:pPr>
      <w:r>
        <w:rPr>
          <w:rFonts w:hint="eastAsia"/>
          <w:sz w:val="21"/>
          <w:szCs w:val="21"/>
          <w:lang w:val="en-US" w:eastAsia="zh-CN"/>
        </w:rPr>
        <w:t>源端口（Source Port）: 520</w:t>
      </w:r>
    </w:p>
    <w:p>
      <w:pPr>
        <w:spacing w:line="360" w:lineRule="auto"/>
        <w:ind w:firstLine="420" w:firstLineChars="200"/>
        <w:rPr>
          <w:rFonts w:hint="eastAsia"/>
          <w:sz w:val="21"/>
          <w:szCs w:val="21"/>
          <w:lang w:val="en-US" w:eastAsia="zh-CN"/>
        </w:rPr>
      </w:pPr>
      <w:r>
        <w:rPr>
          <w:rFonts w:hint="eastAsia"/>
          <w:sz w:val="21"/>
          <w:szCs w:val="21"/>
          <w:lang w:val="en-US" w:eastAsia="zh-CN"/>
        </w:rPr>
        <w:t>目标端口（Destination Port）: 520</w:t>
      </w:r>
    </w:p>
    <w:p>
      <w:pPr>
        <w:spacing w:line="360" w:lineRule="auto"/>
        <w:ind w:firstLine="420" w:firstLineChars="200"/>
        <w:rPr>
          <w:rFonts w:hint="eastAsia"/>
          <w:b/>
          <w:sz w:val="24"/>
          <w:szCs w:val="28"/>
        </w:rPr>
      </w:pPr>
      <w:r>
        <w:rPr>
          <w:rFonts w:hint="eastAsia"/>
          <w:sz w:val="21"/>
          <w:szCs w:val="21"/>
          <w:lang w:val="en-US" w:eastAsia="zh-CN"/>
        </w:rPr>
        <w:t>这表明RIPv2的通告信息通过UDP的520端口进行传输。通过抓取到的RIPv2通告信息来叙述路由器R2的路由表建立过程：</w:t>
      </w:r>
    </w:p>
    <w:p>
      <w:pPr>
        <w:spacing w:line="360" w:lineRule="auto"/>
        <w:rPr>
          <w:rFonts w:hint="eastAsia"/>
          <w:b/>
          <w:sz w:val="24"/>
          <w:szCs w:val="28"/>
        </w:rPr>
      </w:pPr>
      <w:r>
        <w:rPr>
          <w:rFonts w:hint="eastAsia"/>
          <w:b/>
          <w:bCs/>
          <w:sz w:val="21"/>
          <w:szCs w:val="21"/>
          <w:lang w:val="en-US" w:eastAsia="zh-CN"/>
        </w:rPr>
        <w:t>报文中的RIPv2信息:</w:t>
      </w:r>
    </w:p>
    <w:p>
      <w:pPr>
        <w:spacing w:line="360" w:lineRule="auto"/>
        <w:ind w:firstLine="420" w:firstLineChars="200"/>
        <w:rPr>
          <w:rFonts w:hint="eastAsia"/>
          <w:sz w:val="21"/>
          <w:szCs w:val="21"/>
          <w:lang w:val="en-US" w:eastAsia="zh-CN"/>
        </w:rPr>
      </w:pPr>
      <w:r>
        <w:rPr>
          <w:rFonts w:hint="eastAsia"/>
          <w:sz w:val="21"/>
          <w:szCs w:val="21"/>
          <w:lang w:val="en-US" w:eastAsia="zh-CN"/>
        </w:rPr>
        <w:t>命令（Command）: Response (2)</w:t>
      </w:r>
    </w:p>
    <w:p>
      <w:pPr>
        <w:spacing w:line="360" w:lineRule="auto"/>
        <w:ind w:firstLine="420" w:firstLineChars="200"/>
        <w:rPr>
          <w:rFonts w:hint="eastAsia"/>
          <w:sz w:val="21"/>
          <w:szCs w:val="21"/>
          <w:lang w:val="en-US" w:eastAsia="zh-CN"/>
        </w:rPr>
      </w:pPr>
      <w:r>
        <w:rPr>
          <w:rFonts w:hint="eastAsia"/>
          <w:sz w:val="21"/>
          <w:szCs w:val="21"/>
          <w:lang w:val="en-US" w:eastAsia="zh-CN"/>
        </w:rPr>
        <w:t>版本（Version）: RIPv2 (2)</w:t>
      </w:r>
    </w:p>
    <w:p>
      <w:pPr>
        <w:spacing w:line="360" w:lineRule="auto"/>
        <w:rPr>
          <w:rFonts w:hint="eastAsia"/>
          <w:b/>
          <w:sz w:val="24"/>
          <w:szCs w:val="28"/>
        </w:rPr>
      </w:pPr>
      <w:r>
        <w:rPr>
          <w:rFonts w:hint="eastAsia"/>
          <w:b/>
          <w:bCs/>
          <w:sz w:val="21"/>
          <w:szCs w:val="21"/>
          <w:lang w:val="en-US" w:eastAsia="zh-CN"/>
        </w:rPr>
        <w:t>路由表项1:</w:t>
      </w:r>
    </w:p>
    <w:p>
      <w:pPr>
        <w:spacing w:line="360" w:lineRule="auto"/>
        <w:ind w:firstLine="420" w:firstLineChars="200"/>
        <w:rPr>
          <w:rFonts w:hint="eastAsia"/>
          <w:sz w:val="21"/>
          <w:szCs w:val="21"/>
          <w:lang w:val="en-US" w:eastAsia="zh-CN"/>
        </w:rPr>
      </w:pPr>
      <w:r>
        <w:rPr>
          <w:rFonts w:hint="eastAsia"/>
          <w:sz w:val="21"/>
          <w:szCs w:val="21"/>
          <w:lang w:val="en-US" w:eastAsia="zh-CN"/>
        </w:rPr>
        <w:t>IP地址（IP Address）: 10.0.0.0，度量（Metric）: 3</w:t>
      </w:r>
    </w:p>
    <w:p>
      <w:pPr>
        <w:spacing w:line="360" w:lineRule="auto"/>
        <w:ind w:firstLine="420" w:firstLineChars="200"/>
        <w:rPr>
          <w:rFonts w:hint="eastAsia"/>
          <w:sz w:val="21"/>
          <w:szCs w:val="21"/>
          <w:lang w:val="en-US" w:eastAsia="zh-CN"/>
        </w:rPr>
      </w:pPr>
      <w:r>
        <w:rPr>
          <w:rFonts w:hint="eastAsia"/>
          <w:sz w:val="21"/>
          <w:szCs w:val="21"/>
          <w:lang w:val="en-US" w:eastAsia="zh-CN"/>
        </w:rPr>
        <w:t>地址族（Address Family）: IP (2)</w:t>
      </w:r>
    </w:p>
    <w:p>
      <w:pPr>
        <w:spacing w:line="360" w:lineRule="auto"/>
        <w:ind w:firstLine="420" w:firstLineChars="200"/>
        <w:rPr>
          <w:rFonts w:hint="eastAsia"/>
          <w:sz w:val="21"/>
          <w:szCs w:val="21"/>
          <w:lang w:val="en-US" w:eastAsia="zh-CN"/>
        </w:rPr>
      </w:pPr>
      <w:r>
        <w:rPr>
          <w:rFonts w:hint="eastAsia"/>
          <w:sz w:val="21"/>
          <w:szCs w:val="21"/>
          <w:lang w:val="en-US" w:eastAsia="zh-CN"/>
        </w:rPr>
        <w:t>路由标签（Route Tag）: 0</w:t>
      </w:r>
    </w:p>
    <w:p>
      <w:pPr>
        <w:spacing w:line="360" w:lineRule="auto"/>
        <w:ind w:firstLine="420" w:firstLineChars="200"/>
        <w:rPr>
          <w:rFonts w:hint="eastAsia"/>
          <w:sz w:val="21"/>
          <w:szCs w:val="21"/>
          <w:lang w:val="en-US" w:eastAsia="zh-CN"/>
        </w:rPr>
      </w:pPr>
      <w:r>
        <w:rPr>
          <w:rFonts w:hint="eastAsia"/>
          <w:sz w:val="21"/>
          <w:szCs w:val="21"/>
          <w:lang w:val="en-US" w:eastAsia="zh-CN"/>
        </w:rPr>
        <w:t>子网掩码（Netmask）: 255.0.0.0</w:t>
      </w:r>
    </w:p>
    <w:p>
      <w:pPr>
        <w:spacing w:line="360" w:lineRule="auto"/>
        <w:ind w:firstLine="420" w:firstLineChars="200"/>
        <w:rPr>
          <w:rFonts w:hint="eastAsia"/>
          <w:sz w:val="21"/>
          <w:szCs w:val="21"/>
          <w:lang w:val="en-US" w:eastAsia="zh-CN"/>
        </w:rPr>
      </w:pPr>
      <w:r>
        <w:rPr>
          <w:rFonts w:hint="eastAsia"/>
          <w:sz w:val="21"/>
          <w:szCs w:val="21"/>
          <w:lang w:val="en-US" w:eastAsia="zh-CN"/>
        </w:rPr>
        <w:t>下一跳（Next Hop）: 0.0.0.0</w:t>
      </w:r>
    </w:p>
    <w:p>
      <w:pPr>
        <w:spacing w:line="360" w:lineRule="auto"/>
        <w:rPr>
          <w:rFonts w:hint="eastAsia"/>
          <w:b/>
          <w:sz w:val="24"/>
          <w:szCs w:val="28"/>
        </w:rPr>
      </w:pPr>
      <w:r>
        <w:rPr>
          <w:rFonts w:hint="eastAsia"/>
          <w:b/>
          <w:bCs/>
          <w:sz w:val="21"/>
          <w:szCs w:val="21"/>
          <w:lang w:val="en-US" w:eastAsia="zh-CN"/>
        </w:rPr>
        <w:t>路由表项2:</w:t>
      </w:r>
    </w:p>
    <w:p>
      <w:pPr>
        <w:spacing w:line="360" w:lineRule="auto"/>
        <w:ind w:firstLine="420" w:firstLineChars="200"/>
        <w:rPr>
          <w:rFonts w:hint="eastAsia"/>
          <w:sz w:val="21"/>
          <w:szCs w:val="21"/>
          <w:lang w:val="en-US" w:eastAsia="zh-CN"/>
        </w:rPr>
      </w:pPr>
      <w:r>
        <w:rPr>
          <w:rFonts w:hint="eastAsia"/>
          <w:sz w:val="21"/>
          <w:szCs w:val="21"/>
          <w:lang w:val="en-US" w:eastAsia="zh-CN"/>
        </w:rPr>
        <w:t>IP地址: 172.16.1.0，度量: 1</w:t>
      </w:r>
    </w:p>
    <w:p>
      <w:pPr>
        <w:spacing w:line="360" w:lineRule="auto"/>
        <w:ind w:firstLine="420" w:firstLineChars="200"/>
        <w:rPr>
          <w:rFonts w:hint="eastAsia"/>
          <w:sz w:val="21"/>
          <w:szCs w:val="21"/>
          <w:lang w:val="en-US" w:eastAsia="zh-CN"/>
        </w:rPr>
      </w:pPr>
      <w:r>
        <w:rPr>
          <w:rFonts w:hint="eastAsia"/>
          <w:sz w:val="21"/>
          <w:szCs w:val="21"/>
          <w:lang w:val="en-US" w:eastAsia="zh-CN"/>
        </w:rPr>
        <w:t>地址族: IP (2)</w:t>
      </w:r>
    </w:p>
    <w:p>
      <w:pPr>
        <w:spacing w:line="360" w:lineRule="auto"/>
        <w:ind w:firstLine="420" w:firstLineChars="200"/>
        <w:rPr>
          <w:rFonts w:hint="eastAsia"/>
          <w:sz w:val="21"/>
          <w:szCs w:val="21"/>
          <w:lang w:val="en-US" w:eastAsia="zh-CN"/>
        </w:rPr>
      </w:pPr>
      <w:r>
        <w:rPr>
          <w:rFonts w:hint="eastAsia"/>
          <w:sz w:val="21"/>
          <w:szCs w:val="21"/>
          <w:lang w:val="en-US" w:eastAsia="zh-CN"/>
        </w:rPr>
        <w:t>路由标签: 0</w:t>
      </w:r>
    </w:p>
    <w:p>
      <w:pPr>
        <w:spacing w:line="360" w:lineRule="auto"/>
        <w:ind w:firstLine="420" w:firstLineChars="200"/>
        <w:rPr>
          <w:rFonts w:hint="eastAsia"/>
          <w:sz w:val="21"/>
          <w:szCs w:val="21"/>
          <w:lang w:val="en-US" w:eastAsia="zh-CN"/>
        </w:rPr>
      </w:pPr>
      <w:r>
        <w:rPr>
          <w:rFonts w:hint="eastAsia"/>
          <w:sz w:val="21"/>
          <w:szCs w:val="21"/>
          <w:lang w:val="en-US" w:eastAsia="zh-CN"/>
        </w:rPr>
        <w:t>子网掩码: 255.255.255.0</w:t>
      </w:r>
    </w:p>
    <w:p>
      <w:pPr>
        <w:spacing w:line="360" w:lineRule="auto"/>
        <w:ind w:firstLine="420" w:firstLineChars="200"/>
        <w:rPr>
          <w:rFonts w:hint="eastAsia"/>
          <w:sz w:val="21"/>
          <w:szCs w:val="21"/>
          <w:lang w:val="en-US" w:eastAsia="zh-CN"/>
        </w:rPr>
      </w:pPr>
      <w:r>
        <w:rPr>
          <w:rFonts w:hint="eastAsia"/>
          <w:sz w:val="21"/>
          <w:szCs w:val="21"/>
          <w:lang w:val="en-US" w:eastAsia="zh-CN"/>
        </w:rPr>
        <w:t>下一跳: 0.0.0.0</w:t>
      </w:r>
    </w:p>
    <w:p>
      <w:pPr>
        <w:spacing w:line="360" w:lineRule="auto"/>
        <w:rPr>
          <w:rFonts w:hint="eastAsia"/>
          <w:b/>
          <w:sz w:val="24"/>
          <w:szCs w:val="28"/>
        </w:rPr>
      </w:pPr>
      <w:r>
        <w:rPr>
          <w:rFonts w:hint="eastAsia"/>
          <w:b/>
          <w:bCs/>
          <w:sz w:val="21"/>
          <w:szCs w:val="21"/>
          <w:lang w:val="en-US" w:eastAsia="zh-CN"/>
        </w:rPr>
        <w:t>路由表项3:</w:t>
      </w:r>
    </w:p>
    <w:p>
      <w:pPr>
        <w:spacing w:line="360" w:lineRule="auto"/>
        <w:ind w:firstLine="420" w:firstLineChars="200"/>
        <w:rPr>
          <w:rFonts w:hint="eastAsia"/>
          <w:sz w:val="21"/>
          <w:szCs w:val="21"/>
          <w:lang w:val="en-US" w:eastAsia="zh-CN"/>
        </w:rPr>
      </w:pPr>
      <w:r>
        <w:rPr>
          <w:rFonts w:hint="eastAsia"/>
          <w:sz w:val="21"/>
          <w:szCs w:val="21"/>
          <w:lang w:val="en-US" w:eastAsia="zh-CN"/>
        </w:rPr>
        <w:t>IP地址: 172.16.2.0，度量: 2</w:t>
      </w:r>
    </w:p>
    <w:p>
      <w:pPr>
        <w:spacing w:line="360" w:lineRule="auto"/>
        <w:ind w:firstLine="420" w:firstLineChars="200"/>
        <w:rPr>
          <w:rFonts w:hint="eastAsia"/>
          <w:sz w:val="21"/>
          <w:szCs w:val="21"/>
          <w:lang w:val="en-US" w:eastAsia="zh-CN"/>
        </w:rPr>
      </w:pPr>
      <w:r>
        <w:rPr>
          <w:rFonts w:hint="eastAsia"/>
          <w:sz w:val="21"/>
          <w:szCs w:val="21"/>
          <w:lang w:val="en-US" w:eastAsia="zh-CN"/>
        </w:rPr>
        <w:t>地址族: IP (2)</w:t>
      </w:r>
    </w:p>
    <w:p>
      <w:pPr>
        <w:spacing w:line="360" w:lineRule="auto"/>
        <w:ind w:firstLine="420" w:firstLineChars="200"/>
        <w:rPr>
          <w:rFonts w:hint="eastAsia"/>
          <w:sz w:val="21"/>
          <w:szCs w:val="21"/>
          <w:lang w:val="en-US" w:eastAsia="zh-CN"/>
        </w:rPr>
      </w:pPr>
      <w:r>
        <w:rPr>
          <w:rFonts w:hint="eastAsia"/>
          <w:sz w:val="21"/>
          <w:szCs w:val="21"/>
          <w:lang w:val="en-US" w:eastAsia="zh-CN"/>
        </w:rPr>
        <w:t>路由标签: 0</w:t>
      </w:r>
    </w:p>
    <w:p>
      <w:pPr>
        <w:spacing w:line="360" w:lineRule="auto"/>
        <w:ind w:firstLine="420" w:firstLineChars="200"/>
        <w:rPr>
          <w:rFonts w:hint="eastAsia"/>
          <w:sz w:val="21"/>
          <w:szCs w:val="21"/>
          <w:lang w:val="en-US" w:eastAsia="zh-CN"/>
        </w:rPr>
      </w:pPr>
      <w:r>
        <w:rPr>
          <w:rFonts w:hint="eastAsia"/>
          <w:sz w:val="21"/>
          <w:szCs w:val="21"/>
          <w:lang w:val="en-US" w:eastAsia="zh-CN"/>
        </w:rPr>
        <w:t>子网掩码: 255.255.255.0</w:t>
      </w:r>
    </w:p>
    <w:p>
      <w:pPr>
        <w:spacing w:line="360" w:lineRule="auto"/>
        <w:ind w:firstLine="420" w:firstLineChars="200"/>
        <w:rPr>
          <w:rFonts w:hint="eastAsia"/>
          <w:sz w:val="21"/>
          <w:szCs w:val="21"/>
          <w:lang w:val="en-US" w:eastAsia="zh-CN"/>
        </w:rPr>
      </w:pPr>
      <w:r>
        <w:rPr>
          <w:rFonts w:hint="eastAsia"/>
          <w:sz w:val="21"/>
          <w:szCs w:val="21"/>
          <w:lang w:val="en-US" w:eastAsia="zh-CN"/>
        </w:rPr>
        <w:t>下一跳: 0.0.0.0</w:t>
      </w:r>
    </w:p>
    <w:p>
      <w:pPr>
        <w:spacing w:line="360" w:lineRule="auto"/>
        <w:ind w:firstLine="420" w:firstLineChars="200"/>
        <w:rPr>
          <w:rFonts w:hint="eastAsia"/>
          <w:b/>
          <w:sz w:val="24"/>
          <w:szCs w:val="28"/>
        </w:rPr>
      </w:pPr>
      <w:r>
        <w:rPr>
          <w:rFonts w:hint="eastAsia"/>
          <w:sz w:val="21"/>
          <w:szCs w:val="21"/>
          <w:lang w:val="en-US" w:eastAsia="zh-CN"/>
        </w:rPr>
        <w:t>这些信息表示R2路由器收到了一份RIPv2 Response，其中包含了三个路由信息。根据RIPv2的工作原理，当一个路由器收到RIPv2通告时，它会将收到的路由信息添加到自己的路由表中。在这里，R2学到了三个路由，每个路由都包含有关网络地址、子网掩码、度量和下一跳的信息。</w:t>
      </w:r>
    </w:p>
    <w:p>
      <w:pPr>
        <w:spacing w:line="360" w:lineRule="auto"/>
        <w:rPr>
          <w:rFonts w:hint="eastAsia"/>
          <w:b/>
          <w:sz w:val="24"/>
          <w:szCs w:val="28"/>
          <w:lang w:val="en-US" w:eastAsia="zh-CN"/>
        </w:rPr>
      </w:pPr>
      <w:r>
        <w:rPr>
          <w:rFonts w:hint="eastAsia"/>
          <w:b/>
          <w:sz w:val="24"/>
          <w:szCs w:val="28"/>
          <w:lang w:val="en-US" w:eastAsia="zh-CN"/>
        </w:rPr>
        <w:t>附加题目：不禁用校园网卡的情况下，实现PC1 ping通PC2，以及实现PC1 ping通校园网</w:t>
      </w:r>
    </w:p>
    <w:p>
      <w:pPr>
        <w:spacing w:line="360" w:lineRule="auto"/>
        <w:rPr>
          <w:rFonts w:hint="default"/>
          <w:b/>
          <w:bCs/>
          <w:sz w:val="21"/>
          <w:szCs w:val="21"/>
          <w:lang w:val="en-US" w:eastAsia="zh-CN"/>
        </w:rPr>
      </w:pPr>
      <w:r>
        <w:rPr>
          <w:rFonts w:hint="eastAsia"/>
          <w:b/>
          <w:bCs/>
          <w:sz w:val="21"/>
          <w:szCs w:val="21"/>
          <w:lang w:val="en-US" w:eastAsia="zh-CN"/>
        </w:rPr>
        <w:t>A、通过route print查看路由信息</w:t>
      </w:r>
    </w:p>
    <w:p>
      <w:pPr>
        <w:spacing w:line="360" w:lineRule="auto"/>
        <w:jc w:val="center"/>
      </w:pPr>
      <w:r>
        <w:drawing>
          <wp:inline distT="0" distB="0" distL="114300" distR="114300">
            <wp:extent cx="5142230" cy="2726690"/>
            <wp:effectExtent l="0" t="0" r="1270" b="1651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1"/>
                    <a:stretch>
                      <a:fillRect/>
                    </a:stretch>
                  </pic:blipFill>
                  <pic:spPr>
                    <a:xfrm>
                      <a:off x="0" y="0"/>
                      <a:ext cx="5142230" cy="2726690"/>
                    </a:xfrm>
                    <a:prstGeom prst="rect">
                      <a:avLst/>
                    </a:prstGeom>
                    <a:noFill/>
                    <a:ln>
                      <a:noFill/>
                    </a:ln>
                  </pic:spPr>
                </pic:pic>
              </a:graphicData>
            </a:graphic>
          </wp:inline>
        </w:drawing>
      </w:r>
    </w:p>
    <w:p>
      <w:pPr>
        <w:spacing w:line="360" w:lineRule="auto"/>
      </w:pPr>
    </w:p>
    <w:p>
      <w:pPr>
        <w:spacing w:line="360" w:lineRule="auto"/>
        <w:rPr>
          <w:rFonts w:hint="eastAsia"/>
          <w:b/>
          <w:bCs/>
          <w:sz w:val="21"/>
          <w:szCs w:val="21"/>
          <w:lang w:val="en-US" w:eastAsia="zh-CN"/>
        </w:rPr>
      </w:pPr>
      <w:r>
        <w:rPr>
          <w:rFonts w:hint="eastAsia"/>
          <w:b/>
          <w:bCs/>
          <w:sz w:val="21"/>
          <w:szCs w:val="21"/>
          <w:lang w:val="en-US" w:eastAsia="zh-CN"/>
        </w:rPr>
        <w:t>B、通过route add添加路由信息</w:t>
      </w:r>
    </w:p>
    <w:p>
      <w:pPr>
        <w:spacing w:line="360" w:lineRule="auto"/>
        <w:jc w:val="center"/>
      </w:pPr>
      <w:r>
        <w:drawing>
          <wp:inline distT="0" distB="0" distL="114300" distR="114300">
            <wp:extent cx="5212080" cy="2411095"/>
            <wp:effectExtent l="0" t="0" r="7620" b="8255"/>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2"/>
                    <a:stretch>
                      <a:fillRect/>
                    </a:stretch>
                  </pic:blipFill>
                  <pic:spPr>
                    <a:xfrm>
                      <a:off x="0" y="0"/>
                      <a:ext cx="5212080" cy="241109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C、不禁用校园网卡PC1 Ping PC2</w:t>
      </w:r>
    </w:p>
    <w:p>
      <w:pPr>
        <w:spacing w:line="360" w:lineRule="auto"/>
      </w:pPr>
      <w:r>
        <w:drawing>
          <wp:inline distT="0" distB="0" distL="114300" distR="114300">
            <wp:extent cx="5266055" cy="2472055"/>
            <wp:effectExtent l="0" t="0" r="10795" b="444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3"/>
                    <a:stretch>
                      <a:fillRect/>
                    </a:stretch>
                  </pic:blipFill>
                  <pic:spPr>
                    <a:xfrm>
                      <a:off x="0" y="0"/>
                      <a:ext cx="5266055" cy="247205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D、不禁用校园网卡PC1 ping校园网</w:t>
      </w:r>
    </w:p>
    <w:p>
      <w:pPr>
        <w:spacing w:line="360" w:lineRule="auto"/>
        <w:jc w:val="center"/>
        <w:rPr>
          <w:rFonts w:hint="default"/>
          <w:sz w:val="24"/>
          <w:szCs w:val="28"/>
          <w:lang w:val="en-US" w:eastAsia="zh-CN"/>
        </w:rPr>
      </w:pPr>
      <w:r>
        <w:drawing>
          <wp:inline distT="0" distB="0" distL="114300" distR="114300">
            <wp:extent cx="5179060" cy="2591435"/>
            <wp:effectExtent l="0" t="0" r="2540" b="1841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4"/>
                    <a:stretch>
                      <a:fillRect/>
                    </a:stretch>
                  </pic:blipFill>
                  <pic:spPr>
                    <a:xfrm>
                      <a:off x="0" y="0"/>
                      <a:ext cx="5179060" cy="2591435"/>
                    </a:xfrm>
                    <a:prstGeom prst="rect">
                      <a:avLst/>
                    </a:prstGeom>
                    <a:noFill/>
                    <a:ln>
                      <a:noFill/>
                    </a:ln>
                  </pic:spPr>
                </pic:pic>
              </a:graphicData>
            </a:graphic>
          </wp:inline>
        </w:drawing>
      </w:r>
    </w:p>
    <w:p>
      <w:pPr>
        <w:pBdr>
          <w:bottom w:val="single" w:color="auto" w:sz="6" w:space="1"/>
        </w:pBdr>
        <w:spacing w:after="312" w:afterLines="100" w:line="360" w:lineRule="auto"/>
        <w:jc w:val="center"/>
        <w:rPr>
          <w:b/>
          <w:sz w:val="36"/>
          <w:szCs w:val="36"/>
        </w:rPr>
      </w:pPr>
      <w:r>
        <w:rPr>
          <w:rFonts w:hint="eastAsia"/>
          <w:b/>
          <w:sz w:val="36"/>
          <w:szCs w:val="36"/>
        </w:rPr>
        <w:t>北京</w:t>
      </w:r>
      <w:r>
        <w:rPr>
          <w:b/>
          <w:sz w:val="36"/>
          <w:szCs w:val="36"/>
        </w:rPr>
        <w:t>科技大学实验报告</w:t>
      </w:r>
    </w:p>
    <w:p>
      <w:pPr>
        <w:pBdr>
          <w:bottom w:val="single" w:color="auto" w:sz="6" w:space="1"/>
        </w:pBdr>
        <w:spacing w:line="360" w:lineRule="auto"/>
        <w:rPr>
          <w:szCs w:val="28"/>
        </w:rPr>
      </w:pPr>
      <w:r>
        <w:rPr>
          <w:rFonts w:hint="eastAsia"/>
          <w:szCs w:val="28"/>
        </w:rPr>
        <w:t>学院：</w:t>
      </w:r>
      <w:ins w:id="50" w:author="李晓" w:date="2023-12-14T14:15:48Z">
        <w:r>
          <w:rPr>
            <w:rFonts w:hint="eastAsia"/>
            <w:szCs w:val="28"/>
            <w:lang w:val="en-US" w:eastAsia="zh-CN"/>
          </w:rPr>
          <w:t>计通学院</w:t>
        </w:r>
      </w:ins>
      <w:r>
        <w:rPr>
          <w:rFonts w:hint="eastAsia"/>
          <w:szCs w:val="28"/>
        </w:rPr>
        <w:t xml:space="preserve">           专业：</w:t>
      </w:r>
      <w:r>
        <w:rPr>
          <w:rFonts w:hint="eastAsia"/>
          <w:szCs w:val="28"/>
          <w:lang w:val="en-US" w:eastAsia="zh-CN"/>
        </w:rPr>
        <w:t>信息安全</w:t>
      </w:r>
      <w:r>
        <w:rPr>
          <w:rFonts w:hint="eastAsia"/>
          <w:szCs w:val="28"/>
        </w:rPr>
        <w:t xml:space="preserve">              </w:t>
      </w:r>
      <w:r>
        <w:rPr>
          <w:szCs w:val="28"/>
        </w:rPr>
        <w:t xml:space="preserve"> </w:t>
      </w:r>
      <w:r>
        <w:rPr>
          <w:rFonts w:hint="eastAsia"/>
          <w:szCs w:val="28"/>
        </w:rPr>
        <w:t>班级：</w:t>
      </w:r>
      <w:r>
        <w:rPr>
          <w:rFonts w:hint="eastAsia"/>
          <w:szCs w:val="28"/>
          <w:lang w:val="en-US" w:eastAsia="zh-CN"/>
        </w:rPr>
        <w:t>信安211</w:t>
      </w:r>
      <w:r>
        <w:rPr>
          <w:rFonts w:hint="eastAsia"/>
          <w:szCs w:val="28"/>
        </w:rPr>
        <w:t xml:space="preserve">                   </w:t>
      </w:r>
    </w:p>
    <w:p>
      <w:pPr>
        <w:pBdr>
          <w:bottom w:val="single" w:color="auto" w:sz="4" w:space="1"/>
        </w:pBdr>
        <w:spacing w:before="312" w:beforeLines="100" w:after="312" w:afterLines="100" w:line="360" w:lineRule="auto"/>
        <w:rPr>
          <w:b/>
          <w:sz w:val="24"/>
          <w:szCs w:val="28"/>
        </w:rPr>
      </w:pPr>
      <w:r>
        <w:rPr>
          <w:rFonts w:hint="eastAsia"/>
          <w:szCs w:val="28"/>
        </w:rPr>
        <w:t>姓名：</w:t>
      </w:r>
      <w:r>
        <w:rPr>
          <w:rFonts w:hint="eastAsia"/>
          <w:szCs w:val="28"/>
          <w:lang w:val="en-US" w:eastAsia="zh-CN"/>
        </w:rPr>
        <w:t>李晓坤</w:t>
      </w:r>
      <w:r>
        <w:rPr>
          <w:rFonts w:hint="eastAsia"/>
          <w:szCs w:val="28"/>
        </w:rPr>
        <w:t xml:space="preserve">         </w:t>
      </w:r>
      <w:r>
        <w:rPr>
          <w:szCs w:val="28"/>
        </w:rPr>
        <w:t xml:space="preserve">     </w:t>
      </w:r>
      <w:r>
        <w:rPr>
          <w:rFonts w:hint="eastAsia"/>
          <w:szCs w:val="28"/>
        </w:rPr>
        <w:t>学号：</w:t>
      </w:r>
      <w:r>
        <w:rPr>
          <w:rFonts w:hint="eastAsia"/>
          <w:szCs w:val="28"/>
          <w:lang w:val="en-US" w:eastAsia="zh-CN"/>
        </w:rPr>
        <w:t>U202141863</w:t>
      </w:r>
      <w:r>
        <w:rPr>
          <w:rFonts w:hint="eastAsia"/>
          <w:szCs w:val="28"/>
        </w:rPr>
        <w:t xml:space="preserve">           实验日期：</w:t>
      </w:r>
      <w:r>
        <w:rPr>
          <w:rFonts w:hint="eastAsia"/>
          <w:szCs w:val="28"/>
          <w:lang w:val="en-US" w:eastAsia="zh-CN"/>
        </w:rPr>
        <w:t>2023</w:t>
      </w:r>
      <w:r>
        <w:rPr>
          <w:rFonts w:hint="eastAsia"/>
          <w:szCs w:val="28"/>
        </w:rPr>
        <w:t xml:space="preserve"> </w:t>
      </w:r>
      <w:r>
        <w:rPr>
          <w:szCs w:val="28"/>
        </w:rPr>
        <w:t>年</w:t>
      </w:r>
      <w:r>
        <w:rPr>
          <w:rFonts w:hint="eastAsia"/>
          <w:szCs w:val="28"/>
          <w:lang w:val="en-US" w:eastAsia="zh-CN"/>
        </w:rPr>
        <w:t>12</w:t>
      </w:r>
      <w:r>
        <w:rPr>
          <w:rFonts w:hint="eastAsia"/>
          <w:szCs w:val="28"/>
        </w:rPr>
        <w:t>月</w:t>
      </w:r>
      <w:r>
        <w:rPr>
          <w:rFonts w:hint="eastAsia"/>
          <w:szCs w:val="28"/>
          <w:lang w:val="en-US" w:eastAsia="zh-CN"/>
        </w:rPr>
        <w:t>17</w:t>
      </w:r>
      <w:r>
        <w:rPr>
          <w:rFonts w:hint="eastAsia"/>
          <w:szCs w:val="28"/>
        </w:rPr>
        <w:t xml:space="preserve"> </w:t>
      </w:r>
      <w:r>
        <w:rPr>
          <w:szCs w:val="28"/>
        </w:rPr>
        <w:t xml:space="preserve"> </w:t>
      </w:r>
      <w:r>
        <w:rPr>
          <w:rFonts w:hint="eastAsia"/>
          <w:szCs w:val="28"/>
        </w:rPr>
        <w:t xml:space="preserve">日  </w:t>
      </w:r>
    </w:p>
    <w:p>
      <w:pPr>
        <w:spacing w:before="312" w:beforeLines="100" w:line="360" w:lineRule="auto"/>
        <w:rPr>
          <w:b/>
          <w:sz w:val="24"/>
          <w:szCs w:val="28"/>
          <w:u w:val="single"/>
        </w:rPr>
      </w:pPr>
      <w:r>
        <w:rPr>
          <w:rFonts w:hint="eastAsia"/>
          <w:b/>
          <w:sz w:val="24"/>
          <w:szCs w:val="28"/>
        </w:rPr>
        <w:t>实验名称：</w:t>
      </w:r>
    </w:p>
    <w:p>
      <w:pPr>
        <w:spacing w:line="360" w:lineRule="auto"/>
        <w:ind w:firstLine="420" w:firstLineChars="200"/>
        <w:rPr>
          <w:rFonts w:hint="default" w:eastAsiaTheme="minorEastAsia"/>
          <w:sz w:val="21"/>
          <w:szCs w:val="21"/>
          <w:lang w:val="en-US" w:eastAsia="zh-CN"/>
        </w:rPr>
      </w:pPr>
      <w:r>
        <w:rPr>
          <w:rFonts w:hint="eastAsia"/>
          <w:sz w:val="21"/>
          <w:szCs w:val="21"/>
          <w:lang w:val="en-US" w:eastAsia="zh-CN"/>
        </w:rPr>
        <w:t>实验十：OSPF动态路由</w:t>
      </w:r>
    </w:p>
    <w:p>
      <w:pPr>
        <w:spacing w:line="360" w:lineRule="auto"/>
        <w:rPr>
          <w:b/>
          <w:sz w:val="24"/>
          <w:szCs w:val="28"/>
        </w:rPr>
      </w:pPr>
      <w:r>
        <w:rPr>
          <w:rFonts w:hint="eastAsia"/>
          <w:b/>
          <w:sz w:val="24"/>
          <w:szCs w:val="28"/>
        </w:rPr>
        <w:t>实验目的：</w:t>
      </w:r>
    </w:p>
    <w:p>
      <w:pPr>
        <w:spacing w:line="360" w:lineRule="auto"/>
        <w:ind w:firstLine="420" w:firstLineChars="200"/>
        <w:rPr>
          <w:rFonts w:hint="default"/>
          <w:sz w:val="21"/>
          <w:szCs w:val="21"/>
          <w:lang w:val="en-US" w:eastAsia="zh-CN"/>
        </w:rPr>
      </w:pPr>
      <w:r>
        <w:rPr>
          <w:rFonts w:hint="eastAsia"/>
          <w:sz w:val="21"/>
          <w:szCs w:val="21"/>
          <w:lang w:val="en-US" w:eastAsia="zh-CN"/>
        </w:rPr>
        <w:t>（1）深入掌握动态路由原理</w:t>
      </w:r>
    </w:p>
    <w:p>
      <w:pPr>
        <w:spacing w:line="360" w:lineRule="auto"/>
        <w:ind w:firstLine="420" w:firstLineChars="200"/>
        <w:rPr>
          <w:rFonts w:hint="default"/>
          <w:sz w:val="21"/>
          <w:szCs w:val="21"/>
          <w:lang w:val="en-US" w:eastAsia="zh-CN"/>
        </w:rPr>
      </w:pPr>
      <w:r>
        <w:rPr>
          <w:rFonts w:hint="eastAsia"/>
          <w:sz w:val="21"/>
          <w:szCs w:val="21"/>
          <w:lang w:val="en-US" w:eastAsia="zh-CN"/>
        </w:rPr>
        <w:t>（2）掌握动态路由OSPF的配置方法</w:t>
      </w:r>
    </w:p>
    <w:p>
      <w:pPr>
        <w:spacing w:line="360" w:lineRule="auto"/>
        <w:ind w:firstLine="420" w:firstLineChars="200"/>
        <w:rPr>
          <w:rFonts w:hint="default"/>
          <w:sz w:val="21"/>
          <w:szCs w:val="21"/>
          <w:lang w:val="en-US" w:eastAsia="zh-CN"/>
        </w:rPr>
      </w:pPr>
      <w:r>
        <w:rPr>
          <w:rFonts w:hint="eastAsia"/>
          <w:sz w:val="21"/>
          <w:szCs w:val="21"/>
          <w:lang w:val="en-US" w:eastAsia="zh-CN"/>
        </w:rPr>
        <w:t>（3）掌握OSPF路由工作原理</w:t>
      </w:r>
    </w:p>
    <w:p>
      <w:pPr>
        <w:spacing w:line="360" w:lineRule="auto"/>
        <w:rPr>
          <w:b/>
          <w:sz w:val="24"/>
          <w:szCs w:val="28"/>
        </w:rPr>
      </w:pPr>
      <w:r>
        <w:rPr>
          <w:rFonts w:hint="eastAsia"/>
          <w:b/>
          <w:sz w:val="24"/>
          <w:szCs w:val="28"/>
        </w:rPr>
        <w:t>实验仪器：</w:t>
      </w:r>
    </w:p>
    <w:p>
      <w:pPr>
        <w:spacing w:line="360" w:lineRule="auto"/>
        <w:ind w:firstLine="420" w:firstLineChars="200"/>
        <w:rPr>
          <w:rFonts w:hint="default"/>
          <w:sz w:val="21"/>
          <w:szCs w:val="21"/>
          <w:lang w:val="en-US" w:eastAsia="zh-CN"/>
        </w:rPr>
      </w:pPr>
      <w:r>
        <w:rPr>
          <w:rFonts w:hint="eastAsia"/>
          <w:sz w:val="21"/>
          <w:szCs w:val="21"/>
          <w:lang w:val="en-US" w:eastAsia="zh-CN"/>
        </w:rPr>
        <w:t>Router路由器1台、主机2台、三层交换机1台</w:t>
      </w:r>
    </w:p>
    <w:p>
      <w:pPr>
        <w:spacing w:line="360" w:lineRule="auto"/>
        <w:rPr>
          <w:b/>
          <w:sz w:val="24"/>
          <w:szCs w:val="28"/>
        </w:rPr>
      </w:pPr>
      <w:r>
        <w:rPr>
          <w:rFonts w:hint="eastAsia"/>
          <w:b/>
          <w:sz w:val="24"/>
          <w:szCs w:val="28"/>
        </w:rPr>
        <w:t>实验原理：</w:t>
      </w:r>
    </w:p>
    <w:p>
      <w:pPr>
        <w:spacing w:line="360" w:lineRule="auto"/>
        <w:ind w:firstLine="420" w:firstLineChars="200"/>
        <w:rPr>
          <w:rFonts w:hint="eastAsia" w:ascii="宋体" w:hAnsi="宋体" w:eastAsia="宋体" w:cs="宋体"/>
          <w:sz w:val="21"/>
          <w:szCs w:val="21"/>
          <w:lang w:val="en-US" w:eastAsia="zh-CN"/>
        </w:rPr>
      </w:pPr>
      <w:r>
        <w:rPr>
          <w:rFonts w:hint="eastAsia"/>
          <w:sz w:val="21"/>
          <w:szCs w:val="21"/>
          <w:lang w:val="en-US" w:eastAsia="zh-CN"/>
        </w:rPr>
        <w:t>首先通过</w:t>
      </w:r>
      <w:r>
        <w:rPr>
          <w:rFonts w:ascii="宋体" w:hAnsi="宋体" w:eastAsia="宋体" w:cs="宋体"/>
          <w:sz w:val="21"/>
          <w:szCs w:val="21"/>
        </w:rPr>
        <w:fldChar w:fldCharType="begin"/>
      </w:r>
      <w:r>
        <w:rPr>
          <w:rFonts w:ascii="宋体" w:hAnsi="宋体" w:eastAsia="宋体" w:cs="宋体"/>
          <w:sz w:val="21"/>
          <w:szCs w:val="21"/>
        </w:rPr>
        <w:instrText xml:space="preserve"> HYPERLINK "https://blog.csdn.net/weixin_51326240/article/details/109487773" </w:instrText>
      </w:r>
      <w:r>
        <w:rPr>
          <w:rFonts w:ascii="宋体" w:hAnsi="宋体" w:eastAsia="宋体" w:cs="宋体"/>
          <w:sz w:val="21"/>
          <w:szCs w:val="21"/>
        </w:rPr>
        <w:fldChar w:fldCharType="separate"/>
      </w:r>
      <w:r>
        <w:rPr>
          <w:rStyle w:val="7"/>
          <w:rFonts w:ascii="宋体" w:hAnsi="宋体" w:eastAsia="宋体" w:cs="宋体"/>
          <w:sz w:val="21"/>
          <w:szCs w:val="21"/>
        </w:rPr>
        <w:t>网络基础之动态路由协议（OSPF）_display ospf routing-CSDN博客</w:t>
      </w:r>
      <w:r>
        <w:rPr>
          <w:rFonts w:ascii="宋体" w:hAnsi="宋体" w:eastAsia="宋体" w:cs="宋体"/>
          <w:sz w:val="21"/>
          <w:szCs w:val="21"/>
        </w:rPr>
        <w:fldChar w:fldCharType="end"/>
      </w:r>
      <w:r>
        <w:rPr>
          <w:rFonts w:hint="eastAsia" w:ascii="宋体" w:hAnsi="宋体" w:eastAsia="宋体" w:cs="宋体"/>
          <w:sz w:val="21"/>
          <w:szCs w:val="21"/>
          <w:lang w:val="en-US" w:eastAsia="zh-CN"/>
        </w:rPr>
        <w:t>学习相关基础知识。OSPF是最短路径优先协议，属于典型的链路状态路由协议和内部网关协议。OSPF网络中的每一个路由器维护一个链路状态数据库，即每一台路由器都保存了张哥网络的拓扑结构。基于链路状态数据库，通过最短路径算法，路由器能够构造出路由表。</w:t>
      </w:r>
    </w:p>
    <w:p>
      <w:pPr>
        <w:spacing w:line="360" w:lineRule="auto"/>
        <w:ind w:firstLine="420" w:firstLineChars="200"/>
        <w:rPr>
          <w:rFonts w:hint="default"/>
          <w:sz w:val="21"/>
          <w:szCs w:val="21"/>
          <w:lang w:val="en-US" w:eastAsia="zh-CN"/>
        </w:rPr>
      </w:pPr>
      <w:r>
        <w:rPr>
          <w:rFonts w:hint="eastAsia"/>
          <w:sz w:val="21"/>
          <w:szCs w:val="21"/>
          <w:lang w:val="en-US" w:eastAsia="zh-CN"/>
        </w:rPr>
        <w:t>其特点包括：</w:t>
      </w:r>
    </w:p>
    <w:p>
      <w:pPr>
        <w:spacing w:line="360" w:lineRule="auto"/>
        <w:ind w:firstLine="420" w:firstLineChars="200"/>
        <w:rPr>
          <w:rFonts w:hint="eastAsia"/>
          <w:sz w:val="21"/>
          <w:szCs w:val="21"/>
          <w:lang w:val="en-US" w:eastAsia="zh-CN"/>
        </w:rPr>
      </w:pPr>
      <w:r>
        <w:rPr>
          <w:rFonts w:hint="eastAsia"/>
          <w:sz w:val="21"/>
          <w:szCs w:val="21"/>
          <w:lang w:val="en-US" w:eastAsia="zh-CN"/>
        </w:rPr>
        <w:t>（1）可适应大规模网络，不受物理跳数的限制。对于小规模网络，RIP是首先路由协议，当网络规模扩大，具有10台以上路由器时，就需要OSPF 路由协议了。</w:t>
      </w:r>
    </w:p>
    <w:p>
      <w:pPr>
        <w:spacing w:line="360" w:lineRule="auto"/>
        <w:ind w:firstLine="420" w:firstLineChars="200"/>
        <w:rPr>
          <w:rFonts w:hint="eastAsia"/>
          <w:sz w:val="21"/>
          <w:szCs w:val="21"/>
          <w:lang w:val="en-US" w:eastAsia="zh-CN"/>
        </w:rPr>
      </w:pPr>
      <w:r>
        <w:rPr>
          <w:rFonts w:hint="eastAsia"/>
          <w:sz w:val="21"/>
          <w:szCs w:val="21"/>
          <w:lang w:val="en-US" w:eastAsia="zh-CN"/>
        </w:rPr>
        <w:t>（2）OSPF路由变化收敛速度快，协议自身网络开销较小。</w:t>
      </w:r>
    </w:p>
    <w:p>
      <w:pPr>
        <w:spacing w:line="360" w:lineRule="auto"/>
        <w:ind w:firstLine="420" w:firstLineChars="200"/>
        <w:rPr>
          <w:rFonts w:hint="eastAsia"/>
          <w:sz w:val="21"/>
          <w:szCs w:val="21"/>
          <w:lang w:val="en-US" w:eastAsia="zh-CN"/>
        </w:rPr>
      </w:pPr>
      <w:r>
        <w:rPr>
          <w:rFonts w:hint="eastAsia"/>
          <w:sz w:val="21"/>
          <w:szCs w:val="21"/>
          <w:lang w:val="en-US" w:eastAsia="zh-CN"/>
        </w:rPr>
        <w:t>（3）最短路径采用SPF算法，避免了路由环路。</w:t>
      </w:r>
    </w:p>
    <w:p>
      <w:pPr>
        <w:spacing w:line="360" w:lineRule="auto"/>
        <w:ind w:firstLine="420" w:firstLineChars="200"/>
        <w:rPr>
          <w:rFonts w:hint="eastAsia"/>
          <w:sz w:val="21"/>
          <w:szCs w:val="21"/>
          <w:lang w:val="en-US" w:eastAsia="zh-CN"/>
        </w:rPr>
      </w:pPr>
      <w:r>
        <w:rPr>
          <w:rFonts w:hint="eastAsia"/>
          <w:sz w:val="21"/>
          <w:szCs w:val="21"/>
          <w:lang w:val="en-US" w:eastAsia="zh-CN"/>
        </w:rPr>
        <w:t>（4）以开销作为度量值，带宽越高，开销越小。</w:t>
      </w:r>
    </w:p>
    <w:p>
      <w:pPr>
        <w:spacing w:line="360" w:lineRule="auto"/>
        <w:ind w:firstLine="420" w:firstLineChars="200"/>
        <w:rPr>
          <w:rFonts w:hint="eastAsia"/>
          <w:sz w:val="21"/>
          <w:szCs w:val="21"/>
          <w:lang w:val="en-US" w:eastAsia="zh-CN"/>
        </w:rPr>
      </w:pPr>
      <w:r>
        <w:rPr>
          <w:rFonts w:hint="eastAsia"/>
          <w:sz w:val="21"/>
          <w:szCs w:val="21"/>
          <w:lang w:val="en-US" w:eastAsia="zh-CN"/>
        </w:rPr>
        <w:t>（5）支持区域划分。</w:t>
      </w:r>
    </w:p>
    <w:p>
      <w:pPr>
        <w:spacing w:line="360" w:lineRule="auto"/>
        <w:ind w:firstLine="420" w:firstLineChars="200"/>
        <w:rPr>
          <w:rFonts w:hint="eastAsia"/>
          <w:sz w:val="21"/>
          <w:szCs w:val="21"/>
          <w:lang w:val="en-US" w:eastAsia="zh-CN"/>
        </w:rPr>
      </w:pPr>
      <w:r>
        <w:rPr>
          <w:rFonts w:hint="eastAsia"/>
          <w:sz w:val="21"/>
          <w:szCs w:val="21"/>
          <w:lang w:val="en-US" w:eastAsia="zh-CN"/>
        </w:rPr>
        <w:t>OSPF划分区域的目的是为了控制链路状态信息LSA泛洪的范围、减小链路状态数据库 LSDB 的大小、改善网络的可扩展性、快速地收敛。当网络包含多个区域时，OSPF协议规定，必须有一个Area 0区域，通常也叫做骨干区域，其他所有区域都必须与骨干区域物理或逻辑上相连。本次实验的网络拓扑结构如下。</w:t>
      </w:r>
    </w:p>
    <w:p>
      <w:pPr>
        <w:spacing w:line="360" w:lineRule="auto"/>
        <w:jc w:val="center"/>
        <w:rPr>
          <w:sz w:val="24"/>
          <w:szCs w:val="28"/>
        </w:rPr>
      </w:pPr>
      <w:r>
        <w:drawing>
          <wp:inline distT="0" distB="0" distL="114300" distR="114300">
            <wp:extent cx="4116070" cy="2284730"/>
            <wp:effectExtent l="0" t="0" r="1778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5"/>
                    <a:stretch>
                      <a:fillRect/>
                    </a:stretch>
                  </pic:blipFill>
                  <pic:spPr>
                    <a:xfrm>
                      <a:off x="0" y="0"/>
                      <a:ext cx="4116070" cy="2284730"/>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实验内容与步骤：</w:t>
      </w:r>
    </w:p>
    <w:p>
      <w:pPr>
        <w:spacing w:line="360" w:lineRule="auto"/>
        <w:rPr>
          <w:rFonts w:hint="default" w:eastAsiaTheme="minorEastAsia"/>
          <w:b/>
          <w:bCs/>
          <w:sz w:val="21"/>
          <w:szCs w:val="21"/>
          <w:lang w:val="en-US" w:eastAsia="zh-CN"/>
        </w:rPr>
      </w:pPr>
      <w:r>
        <w:rPr>
          <w:rFonts w:hint="eastAsia"/>
          <w:b/>
          <w:bCs/>
          <w:sz w:val="21"/>
          <w:szCs w:val="21"/>
          <w:lang w:eastAsia="zh-CN"/>
        </w:rPr>
        <w:t>（</w:t>
      </w:r>
      <w:r>
        <w:rPr>
          <w:rFonts w:hint="eastAsia"/>
          <w:b/>
          <w:bCs/>
          <w:sz w:val="21"/>
          <w:szCs w:val="21"/>
          <w:lang w:val="en-US" w:eastAsia="zh-CN"/>
        </w:rPr>
        <w:t>1</w:t>
      </w:r>
      <w:r>
        <w:rPr>
          <w:rFonts w:hint="eastAsia"/>
          <w:b/>
          <w:bCs/>
          <w:sz w:val="21"/>
          <w:szCs w:val="21"/>
          <w:lang w:eastAsia="zh-CN"/>
        </w:rPr>
        <w:t>）</w:t>
      </w:r>
      <w:r>
        <w:rPr>
          <w:rFonts w:hint="eastAsia"/>
          <w:b/>
          <w:bCs/>
          <w:sz w:val="21"/>
          <w:szCs w:val="21"/>
          <w:lang w:val="en-US" w:eastAsia="zh-CN"/>
        </w:rPr>
        <w:t>线缆连接</w:t>
      </w:r>
    </w:p>
    <w:p>
      <w:pPr>
        <w:spacing w:line="360" w:lineRule="auto"/>
        <w:ind w:firstLine="420" w:firstLineChars="200"/>
        <w:rPr>
          <w:rFonts w:hint="default"/>
          <w:sz w:val="21"/>
          <w:szCs w:val="21"/>
          <w:lang w:val="en-US" w:eastAsia="zh-CN"/>
        </w:rPr>
      </w:pPr>
      <w:r>
        <w:rPr>
          <w:rFonts w:hint="eastAsia"/>
          <w:sz w:val="21"/>
          <w:szCs w:val="21"/>
          <w:lang w:val="en-US" w:eastAsia="zh-CN"/>
        </w:rPr>
        <w:t>为路由器增加串口模块，按照网络拓扑图组网。</w:t>
      </w:r>
    </w:p>
    <w:p>
      <w:pPr>
        <w:spacing w:line="360" w:lineRule="auto"/>
        <w:jc w:val="center"/>
      </w:pPr>
      <w:r>
        <w:drawing>
          <wp:inline distT="0" distB="0" distL="114300" distR="114300">
            <wp:extent cx="4189095" cy="2642870"/>
            <wp:effectExtent l="0" t="0" r="1905" b="508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46"/>
                    <a:stretch>
                      <a:fillRect/>
                    </a:stretch>
                  </pic:blipFill>
                  <pic:spPr>
                    <a:xfrm>
                      <a:off x="0" y="0"/>
                      <a:ext cx="4189095" cy="264287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（2）配置路由器接口地址</w:t>
      </w:r>
    </w:p>
    <w:p>
      <w:pPr>
        <w:spacing w:line="360" w:lineRule="auto"/>
        <w:ind w:firstLine="420" w:firstLineChars="200"/>
        <w:rPr>
          <w:rFonts w:hint="default"/>
          <w:sz w:val="21"/>
          <w:szCs w:val="21"/>
          <w:lang w:val="en-US" w:eastAsia="zh-CN"/>
        </w:rPr>
      </w:pPr>
      <w:r>
        <w:rPr>
          <w:rFonts w:hint="eastAsia"/>
          <w:sz w:val="21"/>
          <w:szCs w:val="21"/>
          <w:lang w:val="en-US" w:eastAsia="zh-CN"/>
        </w:rPr>
        <w:t>配置Router0</w:t>
      </w:r>
    </w:p>
    <w:p>
      <w:pPr>
        <w:spacing w:line="360" w:lineRule="auto"/>
        <w:jc w:val="center"/>
      </w:pPr>
      <w:r>
        <w:drawing>
          <wp:inline distT="0" distB="0" distL="114300" distR="114300">
            <wp:extent cx="4135120" cy="2157095"/>
            <wp:effectExtent l="0" t="0" r="17780" b="14605"/>
            <wp:docPr id="1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5"/>
                    <pic:cNvPicPr>
                      <a:picLocks noChangeAspect="1"/>
                    </pic:cNvPicPr>
                  </pic:nvPicPr>
                  <pic:blipFill>
                    <a:blip r:embed="rId147"/>
                    <a:srcRect t="32090" b="13721"/>
                    <a:stretch>
                      <a:fillRect/>
                    </a:stretch>
                  </pic:blipFill>
                  <pic:spPr>
                    <a:xfrm>
                      <a:off x="0" y="0"/>
                      <a:ext cx="4135120" cy="2157095"/>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查看Router0</w:t>
      </w:r>
    </w:p>
    <w:p>
      <w:pPr>
        <w:spacing w:line="360" w:lineRule="auto"/>
        <w:jc w:val="center"/>
      </w:pPr>
      <w:r>
        <w:drawing>
          <wp:inline distT="0" distB="0" distL="114300" distR="114300">
            <wp:extent cx="4428490" cy="4262120"/>
            <wp:effectExtent l="0" t="0" r="10160" b="5080"/>
            <wp:docPr id="1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6"/>
                    <pic:cNvPicPr>
                      <a:picLocks noChangeAspect="1"/>
                    </pic:cNvPicPr>
                  </pic:nvPicPr>
                  <pic:blipFill>
                    <a:blip r:embed="rId148"/>
                    <a:stretch>
                      <a:fillRect/>
                    </a:stretch>
                  </pic:blipFill>
                  <pic:spPr>
                    <a:xfrm>
                      <a:off x="0" y="0"/>
                      <a:ext cx="4428490" cy="4262120"/>
                    </a:xfrm>
                    <a:prstGeom prst="rect">
                      <a:avLst/>
                    </a:prstGeom>
                    <a:noFill/>
                    <a:ln>
                      <a:noFill/>
                    </a:ln>
                  </pic:spPr>
                </pic:pic>
              </a:graphicData>
            </a:graphic>
          </wp:inline>
        </w:drawing>
      </w:r>
    </w:p>
    <w:p>
      <w:pPr>
        <w:spacing w:line="360" w:lineRule="auto"/>
        <w:ind w:firstLine="420" w:firstLineChars="200"/>
      </w:pPr>
      <w:r>
        <w:rPr>
          <w:rFonts w:hint="eastAsia"/>
          <w:sz w:val="21"/>
          <w:szCs w:val="21"/>
          <w:lang w:val="en-US" w:eastAsia="zh-CN"/>
        </w:rPr>
        <w:t>配置Router1</w:t>
      </w:r>
    </w:p>
    <w:p>
      <w:pPr>
        <w:spacing w:line="360" w:lineRule="auto"/>
        <w:jc w:val="center"/>
        <w:rPr>
          <w:sz w:val="24"/>
          <w:szCs w:val="28"/>
        </w:rPr>
      </w:pPr>
      <w:r>
        <w:drawing>
          <wp:inline distT="0" distB="0" distL="114300" distR="114300">
            <wp:extent cx="4380230" cy="3591560"/>
            <wp:effectExtent l="0" t="0" r="1270" b="8890"/>
            <wp:docPr id="1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7"/>
                    <pic:cNvPicPr>
                      <a:picLocks noChangeAspect="1"/>
                    </pic:cNvPicPr>
                  </pic:nvPicPr>
                  <pic:blipFill>
                    <a:blip r:embed="rId149"/>
                    <a:srcRect t="424" b="14396"/>
                    <a:stretch>
                      <a:fillRect/>
                    </a:stretch>
                  </pic:blipFill>
                  <pic:spPr>
                    <a:xfrm>
                      <a:off x="0" y="0"/>
                      <a:ext cx="4380230" cy="359156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（3）配置三层交换机</w:t>
      </w:r>
    </w:p>
    <w:p>
      <w:pPr>
        <w:spacing w:line="360" w:lineRule="auto"/>
        <w:jc w:val="center"/>
      </w:pPr>
      <w:r>
        <w:drawing>
          <wp:inline distT="0" distB="0" distL="114300" distR="114300">
            <wp:extent cx="4443095" cy="4276090"/>
            <wp:effectExtent l="0" t="0" r="14605" b="10160"/>
            <wp:docPr id="1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8"/>
                    <pic:cNvPicPr>
                      <a:picLocks noChangeAspect="1"/>
                    </pic:cNvPicPr>
                  </pic:nvPicPr>
                  <pic:blipFill>
                    <a:blip r:embed="rId150"/>
                    <a:stretch>
                      <a:fillRect/>
                    </a:stretch>
                  </pic:blipFill>
                  <pic:spPr>
                    <a:xfrm>
                      <a:off x="0" y="0"/>
                      <a:ext cx="4443095" cy="4276090"/>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通过命令检查配置情况</w:t>
      </w:r>
    </w:p>
    <w:p>
      <w:pPr>
        <w:spacing w:line="360" w:lineRule="auto"/>
        <w:jc w:val="center"/>
      </w:pPr>
      <w:r>
        <w:drawing>
          <wp:inline distT="0" distB="0" distL="114300" distR="114300">
            <wp:extent cx="4421505" cy="3660140"/>
            <wp:effectExtent l="0" t="0" r="17145" b="16510"/>
            <wp:docPr id="1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9"/>
                    <pic:cNvPicPr>
                      <a:picLocks noChangeAspect="1"/>
                    </pic:cNvPicPr>
                  </pic:nvPicPr>
                  <pic:blipFill>
                    <a:blip r:embed="rId151"/>
                    <a:srcRect b="13988"/>
                    <a:stretch>
                      <a:fillRect/>
                    </a:stretch>
                  </pic:blipFill>
                  <pic:spPr>
                    <a:xfrm>
                      <a:off x="0" y="0"/>
                      <a:ext cx="4421505" cy="3660140"/>
                    </a:xfrm>
                    <a:prstGeom prst="rect">
                      <a:avLst/>
                    </a:prstGeom>
                    <a:noFill/>
                    <a:ln>
                      <a:noFill/>
                    </a:ln>
                  </pic:spPr>
                </pic:pic>
              </a:graphicData>
            </a:graphic>
          </wp:inline>
        </w:drawing>
      </w:r>
    </w:p>
    <w:p>
      <w:pPr>
        <w:spacing w:line="360" w:lineRule="auto"/>
        <w:jc w:val="center"/>
        <w:rPr>
          <w:sz w:val="24"/>
          <w:szCs w:val="28"/>
        </w:rPr>
      </w:pPr>
      <w:r>
        <w:drawing>
          <wp:inline distT="0" distB="0" distL="114300" distR="114300">
            <wp:extent cx="4555490" cy="4384675"/>
            <wp:effectExtent l="0" t="0" r="16510" b="15875"/>
            <wp:docPr id="1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pic:cNvPicPr>
                      <a:picLocks noChangeAspect="1"/>
                    </pic:cNvPicPr>
                  </pic:nvPicPr>
                  <pic:blipFill>
                    <a:blip r:embed="rId152"/>
                    <a:stretch>
                      <a:fillRect/>
                    </a:stretch>
                  </pic:blipFill>
                  <pic:spPr>
                    <a:xfrm>
                      <a:off x="0" y="0"/>
                      <a:ext cx="4555490" cy="4384675"/>
                    </a:xfrm>
                    <a:prstGeom prst="rect">
                      <a:avLst/>
                    </a:prstGeom>
                    <a:noFill/>
                    <a:ln>
                      <a:noFill/>
                    </a:ln>
                  </pic:spPr>
                </pic:pic>
              </a:graphicData>
            </a:graphic>
          </wp:inline>
        </w:drawing>
      </w:r>
    </w:p>
    <w:p>
      <w:pPr>
        <w:spacing w:line="360" w:lineRule="auto"/>
        <w:rPr>
          <w:sz w:val="24"/>
          <w:szCs w:val="28"/>
        </w:rPr>
      </w:pPr>
      <w:r>
        <w:rPr>
          <w:rFonts w:hint="eastAsia"/>
          <w:b/>
          <w:bCs/>
          <w:sz w:val="21"/>
          <w:szCs w:val="21"/>
          <w:lang w:val="en-US" w:eastAsia="zh-CN"/>
        </w:rPr>
        <w:t>（4）配置PC机的IP地址</w:t>
      </w:r>
    </w:p>
    <w:p>
      <w:pPr>
        <w:spacing w:line="360" w:lineRule="auto"/>
        <w:ind w:firstLine="420" w:firstLineChars="200"/>
        <w:rPr>
          <w:rFonts w:hint="default"/>
          <w:sz w:val="21"/>
          <w:szCs w:val="21"/>
          <w:lang w:val="en-US" w:eastAsia="zh-CN"/>
        </w:rPr>
      </w:pPr>
      <w:r>
        <w:rPr>
          <w:rFonts w:hint="eastAsia"/>
          <w:sz w:val="21"/>
          <w:szCs w:val="21"/>
          <w:lang w:val="en-US" w:eastAsia="zh-CN"/>
        </w:rPr>
        <w:t>PC0</w:t>
      </w:r>
    </w:p>
    <w:p>
      <w:pPr>
        <w:spacing w:line="360" w:lineRule="auto"/>
        <w:jc w:val="center"/>
      </w:pPr>
      <w:r>
        <w:drawing>
          <wp:inline distT="0" distB="0" distL="114300" distR="114300">
            <wp:extent cx="4260850" cy="3548380"/>
            <wp:effectExtent l="0" t="0" r="6350" b="13970"/>
            <wp:docPr id="1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pic:cNvPicPr>
                      <a:picLocks noChangeAspect="1"/>
                    </pic:cNvPicPr>
                  </pic:nvPicPr>
                  <pic:blipFill>
                    <a:blip r:embed="rId153"/>
                    <a:srcRect b="13475"/>
                    <a:stretch>
                      <a:fillRect/>
                    </a:stretch>
                  </pic:blipFill>
                  <pic:spPr>
                    <a:xfrm>
                      <a:off x="0" y="0"/>
                      <a:ext cx="4260850" cy="354838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PC1</w:t>
      </w:r>
    </w:p>
    <w:p>
      <w:pPr>
        <w:spacing w:line="360" w:lineRule="auto"/>
        <w:jc w:val="center"/>
      </w:pPr>
      <w:r>
        <w:drawing>
          <wp:inline distT="0" distB="0" distL="114300" distR="114300">
            <wp:extent cx="4520565" cy="4351020"/>
            <wp:effectExtent l="0" t="0" r="13335" b="11430"/>
            <wp:docPr id="1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2"/>
                    <pic:cNvPicPr>
                      <a:picLocks noChangeAspect="1"/>
                    </pic:cNvPicPr>
                  </pic:nvPicPr>
                  <pic:blipFill>
                    <a:blip r:embed="rId154"/>
                    <a:stretch>
                      <a:fillRect/>
                    </a:stretch>
                  </pic:blipFill>
                  <pic:spPr>
                    <a:xfrm>
                      <a:off x="0" y="0"/>
                      <a:ext cx="4520565" cy="4351020"/>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查看是否生效</w:t>
      </w:r>
    </w:p>
    <w:p>
      <w:pPr>
        <w:spacing w:line="360" w:lineRule="auto"/>
        <w:jc w:val="center"/>
      </w:pPr>
      <w:r>
        <w:drawing>
          <wp:inline distT="0" distB="0" distL="114300" distR="114300">
            <wp:extent cx="4514215" cy="3035935"/>
            <wp:effectExtent l="0" t="0" r="635" b="12065"/>
            <wp:docPr id="1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3"/>
                    <pic:cNvPicPr>
                      <a:picLocks noChangeAspect="1"/>
                    </pic:cNvPicPr>
                  </pic:nvPicPr>
                  <pic:blipFill>
                    <a:blip r:embed="rId155"/>
                    <a:srcRect b="30108"/>
                    <a:stretch>
                      <a:fillRect/>
                    </a:stretch>
                  </pic:blipFill>
                  <pic:spPr>
                    <a:xfrm>
                      <a:off x="0" y="0"/>
                      <a:ext cx="4514215" cy="3035935"/>
                    </a:xfrm>
                    <a:prstGeom prst="rect">
                      <a:avLst/>
                    </a:prstGeom>
                    <a:noFill/>
                    <a:ln>
                      <a:noFill/>
                    </a:ln>
                  </pic:spPr>
                </pic:pic>
              </a:graphicData>
            </a:graphic>
          </wp:inline>
        </w:drawing>
      </w:r>
    </w:p>
    <w:p>
      <w:pPr>
        <w:spacing w:line="360" w:lineRule="auto"/>
        <w:jc w:val="center"/>
        <w:rPr>
          <w:sz w:val="24"/>
          <w:szCs w:val="28"/>
        </w:rPr>
      </w:pPr>
      <w:r>
        <w:drawing>
          <wp:inline distT="0" distB="0" distL="114300" distR="114300">
            <wp:extent cx="4411345" cy="2950845"/>
            <wp:effectExtent l="0" t="0" r="8255" b="1905"/>
            <wp:docPr id="1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4"/>
                    <pic:cNvPicPr>
                      <a:picLocks noChangeAspect="1"/>
                    </pic:cNvPicPr>
                  </pic:nvPicPr>
                  <pic:blipFill>
                    <a:blip r:embed="rId156"/>
                    <a:srcRect b="30486"/>
                    <a:stretch>
                      <a:fillRect/>
                    </a:stretch>
                  </pic:blipFill>
                  <pic:spPr>
                    <a:xfrm>
                      <a:off x="0" y="0"/>
                      <a:ext cx="4411345" cy="295084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（5）配置动态路由协议OSPF</w:t>
      </w:r>
    </w:p>
    <w:p>
      <w:pPr>
        <w:spacing w:line="360" w:lineRule="auto"/>
        <w:ind w:firstLine="420" w:firstLineChars="200"/>
        <w:rPr>
          <w:rFonts w:hint="default"/>
          <w:sz w:val="21"/>
          <w:szCs w:val="21"/>
          <w:lang w:val="en-US" w:eastAsia="zh-CN"/>
        </w:rPr>
      </w:pPr>
      <w:r>
        <w:rPr>
          <w:rFonts w:hint="eastAsia"/>
          <w:sz w:val="21"/>
          <w:szCs w:val="21"/>
          <w:lang w:val="en-US" w:eastAsia="zh-CN"/>
        </w:rPr>
        <w:t>路由器Router0，两个网段都在Area0区域</w:t>
      </w:r>
    </w:p>
    <w:p>
      <w:pPr>
        <w:spacing w:line="360" w:lineRule="auto"/>
        <w:jc w:val="center"/>
      </w:pPr>
      <w:r>
        <w:drawing>
          <wp:inline distT="0" distB="0" distL="114300" distR="114300">
            <wp:extent cx="4392295" cy="4227830"/>
            <wp:effectExtent l="0" t="0" r="8255" b="1270"/>
            <wp:docPr id="1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5"/>
                    <pic:cNvPicPr>
                      <a:picLocks noChangeAspect="1"/>
                    </pic:cNvPicPr>
                  </pic:nvPicPr>
                  <pic:blipFill>
                    <a:blip r:embed="rId157"/>
                    <a:stretch>
                      <a:fillRect/>
                    </a:stretch>
                  </pic:blipFill>
                  <pic:spPr>
                    <a:xfrm>
                      <a:off x="0" y="0"/>
                      <a:ext cx="4392295" cy="422783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路由器Router1，左侧在Area0区域，右侧在Area1区域</w:t>
      </w:r>
    </w:p>
    <w:p>
      <w:pPr>
        <w:spacing w:line="360" w:lineRule="auto"/>
        <w:jc w:val="center"/>
      </w:pPr>
      <w:r>
        <w:drawing>
          <wp:inline distT="0" distB="0" distL="114300" distR="114300">
            <wp:extent cx="4373245" cy="4208780"/>
            <wp:effectExtent l="0" t="0" r="8255" b="1270"/>
            <wp:docPr id="1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6"/>
                    <pic:cNvPicPr>
                      <a:picLocks noChangeAspect="1"/>
                    </pic:cNvPicPr>
                  </pic:nvPicPr>
                  <pic:blipFill>
                    <a:blip r:embed="rId158"/>
                    <a:stretch>
                      <a:fillRect/>
                    </a:stretch>
                  </pic:blipFill>
                  <pic:spPr>
                    <a:xfrm>
                      <a:off x="0" y="0"/>
                      <a:ext cx="4373245" cy="4208780"/>
                    </a:xfrm>
                    <a:prstGeom prst="rect">
                      <a:avLst/>
                    </a:prstGeom>
                    <a:noFill/>
                    <a:ln>
                      <a:noFill/>
                    </a:ln>
                  </pic:spPr>
                </pic:pic>
              </a:graphicData>
            </a:graphic>
          </wp:inline>
        </w:drawing>
      </w:r>
    </w:p>
    <w:p>
      <w:pPr>
        <w:spacing w:line="360" w:lineRule="auto"/>
        <w:ind w:firstLine="420" w:firstLineChars="200"/>
        <w:rPr>
          <w:rFonts w:hint="default"/>
          <w:lang w:val="en-US"/>
        </w:rPr>
      </w:pPr>
      <w:r>
        <w:rPr>
          <w:rFonts w:hint="eastAsia"/>
          <w:sz w:val="21"/>
          <w:szCs w:val="21"/>
          <w:lang w:val="en-US" w:eastAsia="zh-CN"/>
        </w:rPr>
        <w:t>交换机Switch，两个网段都在Area1区域</w:t>
      </w:r>
    </w:p>
    <w:p>
      <w:pPr>
        <w:spacing w:line="360" w:lineRule="auto"/>
        <w:jc w:val="center"/>
        <w:rPr>
          <w:sz w:val="24"/>
          <w:szCs w:val="28"/>
        </w:rPr>
      </w:pPr>
      <w:r>
        <w:drawing>
          <wp:inline distT="0" distB="0" distL="114300" distR="114300">
            <wp:extent cx="4294505" cy="4133215"/>
            <wp:effectExtent l="0" t="0" r="10795" b="635"/>
            <wp:docPr id="1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7"/>
                    <pic:cNvPicPr>
                      <a:picLocks noChangeAspect="1"/>
                    </pic:cNvPicPr>
                  </pic:nvPicPr>
                  <pic:blipFill>
                    <a:blip r:embed="rId159"/>
                    <a:stretch>
                      <a:fillRect/>
                    </a:stretch>
                  </pic:blipFill>
                  <pic:spPr>
                    <a:xfrm>
                      <a:off x="0" y="0"/>
                      <a:ext cx="4294505" cy="413321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（6）查看路由表</w:t>
      </w:r>
    </w:p>
    <w:p>
      <w:pPr>
        <w:spacing w:line="360" w:lineRule="auto"/>
        <w:ind w:firstLine="420" w:firstLineChars="200"/>
        <w:rPr>
          <w:rFonts w:hint="default"/>
          <w:sz w:val="21"/>
          <w:szCs w:val="21"/>
          <w:lang w:val="en-US" w:eastAsia="zh-CN"/>
        </w:rPr>
      </w:pPr>
      <w:r>
        <w:rPr>
          <w:rFonts w:hint="eastAsia"/>
          <w:sz w:val="21"/>
          <w:szCs w:val="21"/>
          <w:lang w:val="en-US" w:eastAsia="zh-CN"/>
        </w:rPr>
        <w:t>查看路由器或交换机上的路由表，每台设备上的路由表都有四个网段。</w:t>
      </w:r>
    </w:p>
    <w:p>
      <w:pPr>
        <w:spacing w:line="360" w:lineRule="auto"/>
        <w:jc w:val="center"/>
      </w:pPr>
      <w:r>
        <w:drawing>
          <wp:inline distT="0" distB="0" distL="114300" distR="114300">
            <wp:extent cx="4238625" cy="4079875"/>
            <wp:effectExtent l="0" t="0" r="9525" b="15875"/>
            <wp:docPr id="1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8"/>
                    <pic:cNvPicPr>
                      <a:picLocks noChangeAspect="1"/>
                    </pic:cNvPicPr>
                  </pic:nvPicPr>
                  <pic:blipFill>
                    <a:blip r:embed="rId160"/>
                    <a:stretch>
                      <a:fillRect/>
                    </a:stretch>
                  </pic:blipFill>
                  <pic:spPr>
                    <a:xfrm>
                      <a:off x="0" y="0"/>
                      <a:ext cx="4238625" cy="4079875"/>
                    </a:xfrm>
                    <a:prstGeom prst="rect">
                      <a:avLst/>
                    </a:prstGeom>
                    <a:noFill/>
                    <a:ln>
                      <a:noFill/>
                    </a:ln>
                  </pic:spPr>
                </pic:pic>
              </a:graphicData>
            </a:graphic>
          </wp:inline>
        </w:drawing>
      </w:r>
    </w:p>
    <w:p>
      <w:pPr>
        <w:spacing w:line="360" w:lineRule="auto"/>
        <w:jc w:val="center"/>
      </w:pPr>
      <w:r>
        <w:drawing>
          <wp:inline distT="0" distB="0" distL="114300" distR="114300">
            <wp:extent cx="4135755" cy="3980180"/>
            <wp:effectExtent l="0" t="0" r="17145" b="1270"/>
            <wp:docPr id="1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9"/>
                    <pic:cNvPicPr>
                      <a:picLocks noChangeAspect="1"/>
                    </pic:cNvPicPr>
                  </pic:nvPicPr>
                  <pic:blipFill>
                    <a:blip r:embed="rId161"/>
                    <a:stretch>
                      <a:fillRect/>
                    </a:stretch>
                  </pic:blipFill>
                  <pic:spPr>
                    <a:xfrm>
                      <a:off x="0" y="0"/>
                      <a:ext cx="4135755" cy="3980180"/>
                    </a:xfrm>
                    <a:prstGeom prst="rect">
                      <a:avLst/>
                    </a:prstGeom>
                    <a:noFill/>
                    <a:ln>
                      <a:noFill/>
                    </a:ln>
                  </pic:spPr>
                </pic:pic>
              </a:graphicData>
            </a:graphic>
          </wp:inline>
        </w:drawing>
      </w:r>
    </w:p>
    <w:p>
      <w:pPr>
        <w:spacing w:line="360" w:lineRule="auto"/>
        <w:jc w:val="center"/>
        <w:rPr>
          <w:sz w:val="24"/>
          <w:szCs w:val="28"/>
        </w:rPr>
      </w:pPr>
      <w:r>
        <w:drawing>
          <wp:inline distT="0" distB="0" distL="114300" distR="114300">
            <wp:extent cx="4051300" cy="3898900"/>
            <wp:effectExtent l="0" t="0" r="6350" b="6350"/>
            <wp:docPr id="16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0"/>
                    <pic:cNvPicPr>
                      <a:picLocks noChangeAspect="1"/>
                    </pic:cNvPicPr>
                  </pic:nvPicPr>
                  <pic:blipFill>
                    <a:blip r:embed="rId162"/>
                    <a:stretch>
                      <a:fillRect/>
                    </a:stretch>
                  </pic:blipFill>
                  <pic:spPr>
                    <a:xfrm>
                      <a:off x="0" y="0"/>
                      <a:ext cx="4051300" cy="389890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（7）查看OSPF信息</w:t>
      </w:r>
    </w:p>
    <w:p>
      <w:pPr>
        <w:spacing w:line="360" w:lineRule="auto"/>
        <w:ind w:firstLine="420" w:firstLineChars="200"/>
        <w:rPr>
          <w:rFonts w:hint="default"/>
          <w:sz w:val="21"/>
          <w:szCs w:val="21"/>
          <w:lang w:val="en-US" w:eastAsia="zh-CN"/>
        </w:rPr>
      </w:pPr>
      <w:r>
        <w:rPr>
          <w:rFonts w:hint="eastAsia"/>
          <w:sz w:val="21"/>
          <w:szCs w:val="21"/>
          <w:lang w:val="en-US" w:eastAsia="zh-CN"/>
        </w:rPr>
        <w:t>在Router0上查看OSPF邻居Router1，状态位full，因为两个路由器之间是点对点的链路，所以没有选举DR和BDR，邻居存活的时间为31s，邻居IP地址和Router0的连接端口也列出来了。</w:t>
      </w:r>
    </w:p>
    <w:p>
      <w:pPr>
        <w:spacing w:line="360" w:lineRule="auto"/>
        <w:jc w:val="center"/>
      </w:pPr>
      <w:r>
        <w:drawing>
          <wp:inline distT="0" distB="0" distL="114300" distR="114300">
            <wp:extent cx="3976370" cy="3476625"/>
            <wp:effectExtent l="0" t="0" r="5080" b="9525"/>
            <wp:docPr id="1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1"/>
                    <pic:cNvPicPr>
                      <a:picLocks noChangeAspect="1"/>
                    </pic:cNvPicPr>
                  </pic:nvPicPr>
                  <pic:blipFill>
                    <a:blip r:embed="rId163"/>
                    <a:srcRect b="9152"/>
                    <a:stretch>
                      <a:fillRect/>
                    </a:stretch>
                  </pic:blipFill>
                  <pic:spPr>
                    <a:xfrm>
                      <a:off x="0" y="0"/>
                      <a:ext cx="3976370" cy="3476625"/>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在Router0上查看OSPF数据库，显示Router0和Router1的IP地址，因为没有配置OSPF ID，路由器选择活动中端口地址中IP最大的作为自己的ID。</w:t>
      </w:r>
    </w:p>
    <w:p>
      <w:pPr>
        <w:spacing w:line="360" w:lineRule="auto"/>
        <w:jc w:val="center"/>
      </w:pPr>
      <w:r>
        <w:drawing>
          <wp:inline distT="0" distB="0" distL="114300" distR="114300">
            <wp:extent cx="4161790" cy="4005580"/>
            <wp:effectExtent l="0" t="0" r="10160" b="13970"/>
            <wp:docPr id="1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2"/>
                    <pic:cNvPicPr>
                      <a:picLocks noChangeAspect="1"/>
                    </pic:cNvPicPr>
                  </pic:nvPicPr>
                  <pic:blipFill>
                    <a:blip r:embed="rId164"/>
                    <a:stretch>
                      <a:fillRect/>
                    </a:stretch>
                  </pic:blipFill>
                  <pic:spPr>
                    <a:xfrm>
                      <a:off x="0" y="0"/>
                      <a:ext cx="4161790" cy="400558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（8）ping命令测试连通性</w:t>
      </w:r>
    </w:p>
    <w:p>
      <w:pPr>
        <w:spacing w:line="360" w:lineRule="auto"/>
        <w:ind w:firstLine="420" w:firstLineChars="200"/>
        <w:rPr>
          <w:rFonts w:hint="default"/>
          <w:sz w:val="21"/>
          <w:szCs w:val="21"/>
          <w:lang w:val="en-US" w:eastAsia="zh-CN"/>
        </w:rPr>
      </w:pPr>
      <w:r>
        <w:rPr>
          <w:rFonts w:hint="eastAsia"/>
          <w:sz w:val="21"/>
          <w:szCs w:val="21"/>
          <w:lang w:val="en-US" w:eastAsia="zh-CN"/>
        </w:rPr>
        <w:t>PC0 ping PC1</w:t>
      </w:r>
    </w:p>
    <w:p>
      <w:pPr>
        <w:spacing w:line="360" w:lineRule="auto"/>
        <w:ind w:firstLine="420" w:firstLineChars="200"/>
        <w:jc w:val="center"/>
        <w:rPr>
          <w:sz w:val="24"/>
          <w:szCs w:val="28"/>
        </w:rPr>
      </w:pPr>
      <w:r>
        <w:rPr>
          <w:rFonts w:hint="eastAsia"/>
          <w:sz w:val="21"/>
          <w:szCs w:val="21"/>
          <w:lang w:val="en-US" w:eastAsia="zh-CN"/>
        </w:rPr>
        <w:drawing>
          <wp:inline distT="0" distB="0" distL="114300" distR="114300">
            <wp:extent cx="3914140" cy="2622550"/>
            <wp:effectExtent l="0" t="0" r="10160" b="6350"/>
            <wp:docPr id="16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3"/>
                    <pic:cNvPicPr>
                      <a:picLocks noChangeAspect="1"/>
                    </pic:cNvPicPr>
                  </pic:nvPicPr>
                  <pic:blipFill>
                    <a:blip r:embed="rId165"/>
                    <a:srcRect t="30389"/>
                    <a:stretch>
                      <a:fillRect/>
                    </a:stretch>
                  </pic:blipFill>
                  <pic:spPr>
                    <a:xfrm>
                      <a:off x="0" y="0"/>
                      <a:ext cx="3914140" cy="2622550"/>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实验数据：</w:t>
      </w:r>
    </w:p>
    <w:p>
      <w:pPr>
        <w:spacing w:line="360" w:lineRule="auto"/>
        <w:ind w:firstLine="420" w:firstLineChars="200"/>
        <w:rPr>
          <w:sz w:val="24"/>
          <w:szCs w:val="28"/>
        </w:rPr>
      </w:pPr>
      <w:r>
        <w:rPr>
          <w:rFonts w:hint="eastAsia"/>
          <w:sz w:val="21"/>
          <w:szCs w:val="21"/>
          <w:lang w:val="en-US" w:eastAsia="zh-CN"/>
        </w:rPr>
        <w:t>本次实验无重要实验数据，部分实验步骤以图片的形式记录于实验步骤中。</w:t>
      </w:r>
    </w:p>
    <w:p>
      <w:pPr>
        <w:spacing w:line="360" w:lineRule="auto"/>
        <w:rPr>
          <w:b/>
          <w:sz w:val="24"/>
          <w:szCs w:val="28"/>
        </w:rPr>
      </w:pPr>
      <w:r>
        <w:rPr>
          <w:rFonts w:hint="eastAsia"/>
          <w:b/>
          <w:sz w:val="24"/>
          <w:szCs w:val="28"/>
        </w:rPr>
        <w:t>实验数据处理：</w:t>
      </w:r>
    </w:p>
    <w:p>
      <w:pPr>
        <w:spacing w:line="360" w:lineRule="auto"/>
        <w:ind w:firstLine="420" w:firstLineChars="200"/>
        <w:rPr>
          <w:sz w:val="24"/>
          <w:szCs w:val="28"/>
        </w:rPr>
      </w:pPr>
      <w:r>
        <w:rPr>
          <w:rFonts w:hint="eastAsia"/>
          <w:sz w:val="21"/>
          <w:szCs w:val="21"/>
          <w:lang w:val="en-US" w:eastAsia="zh-CN"/>
        </w:rPr>
        <w:t>由于本次实验未涉及重要的实验数据，因此无需进行数据处理。</w:t>
      </w:r>
    </w:p>
    <w:p>
      <w:pPr>
        <w:spacing w:line="360" w:lineRule="auto"/>
        <w:rPr>
          <w:b/>
          <w:sz w:val="24"/>
          <w:szCs w:val="28"/>
        </w:rPr>
      </w:pPr>
      <w:r>
        <w:rPr>
          <w:rFonts w:hint="eastAsia"/>
          <w:b/>
          <w:sz w:val="24"/>
          <w:szCs w:val="28"/>
        </w:rPr>
        <w:t>实验结果与分析：</w:t>
      </w:r>
    </w:p>
    <w:p>
      <w:pPr>
        <w:spacing w:line="360" w:lineRule="auto"/>
        <w:ind w:firstLine="420" w:firstLineChars="200"/>
        <w:rPr>
          <w:ins w:id="51" w:author="李晓" w:date="2023-12-13T20:12:43Z"/>
          <w:rFonts w:hint="default"/>
          <w:sz w:val="21"/>
          <w:szCs w:val="21"/>
          <w:lang w:val="en-US" w:eastAsia="zh-CN"/>
        </w:rPr>
      </w:pPr>
      <w:r>
        <w:rPr>
          <w:rFonts w:hint="eastAsia"/>
          <w:sz w:val="21"/>
          <w:szCs w:val="21"/>
          <w:lang w:val="en-US" w:eastAsia="zh-CN"/>
        </w:rPr>
        <w:t>在这个环节，将针对实验指导书中的部分思考问题进行回答。</w:t>
      </w:r>
    </w:p>
    <w:p>
      <w:pPr>
        <w:spacing w:line="360" w:lineRule="auto"/>
        <w:rPr>
          <w:rFonts w:hint="eastAsia"/>
          <w:b/>
          <w:bCs/>
          <w:sz w:val="21"/>
          <w:szCs w:val="21"/>
          <w:lang w:val="en-US" w:eastAsia="zh-CN"/>
        </w:rPr>
      </w:pPr>
      <w:r>
        <w:rPr>
          <w:rFonts w:hint="eastAsia"/>
          <w:b/>
          <w:bCs/>
          <w:sz w:val="21"/>
          <w:szCs w:val="21"/>
          <w:lang w:val="en-US" w:eastAsia="zh-CN"/>
        </w:rPr>
        <w:t>（一）本实验拓扑图一共包含4个网段，划分Area0和Area1两个区域，尝试修改OSPF路由配置，将4个网段同时划入一个区域，看看PC0和PC1是否能够连通？</w:t>
      </w:r>
    </w:p>
    <w:p>
      <w:pPr>
        <w:spacing w:line="360" w:lineRule="auto"/>
        <w:ind w:firstLine="420" w:firstLineChars="200"/>
        <w:rPr>
          <w:b/>
          <w:sz w:val="24"/>
          <w:szCs w:val="28"/>
        </w:rPr>
      </w:pPr>
      <w:r>
        <w:rPr>
          <w:rFonts w:hint="eastAsia"/>
          <w:sz w:val="21"/>
          <w:szCs w:val="21"/>
          <w:lang w:val="en-US" w:eastAsia="zh-CN"/>
        </w:rPr>
        <w:t>在OSPF配置中，如果将4个网段同时划入一个OSPF区域（Area），这些网段将会共享相同的OSPF路由信息，但是仍然需要注意其他几个因素以确保PC0和PC1能够连通：（1）相邻路由器配置（2）IP地址配置（3）路由器行为</w:t>
      </w:r>
    </w:p>
    <w:p>
      <w:pPr>
        <w:spacing w:line="360" w:lineRule="auto"/>
        <w:rPr>
          <w:rFonts w:hint="eastAsia"/>
          <w:b/>
          <w:bCs/>
          <w:sz w:val="21"/>
          <w:szCs w:val="21"/>
          <w:lang w:val="en-US" w:eastAsia="zh-CN"/>
        </w:rPr>
      </w:pPr>
      <w:r>
        <w:rPr>
          <w:rFonts w:hint="eastAsia"/>
          <w:b/>
          <w:bCs/>
          <w:sz w:val="21"/>
          <w:szCs w:val="21"/>
          <w:lang w:val="en-US" w:eastAsia="zh-CN"/>
        </w:rPr>
        <w:t>（二）怎样理解和验证，同一网络中的路由器拥有一个相同的链路状态数据库（LSDB）？</w:t>
      </w:r>
    </w:p>
    <w:p>
      <w:pPr>
        <w:spacing w:line="360" w:lineRule="auto"/>
        <w:ind w:firstLine="420" w:firstLineChars="200"/>
        <w:rPr>
          <w:b/>
          <w:sz w:val="24"/>
          <w:szCs w:val="28"/>
        </w:rPr>
      </w:pPr>
      <w:r>
        <w:rPr>
          <w:rFonts w:hint="eastAsia"/>
          <w:sz w:val="21"/>
          <w:szCs w:val="21"/>
          <w:lang w:val="en-US" w:eastAsia="zh-CN"/>
        </w:rPr>
        <w:t>通过show ip ospf database查看各路由器，验证其链路状态数据库相同。</w:t>
      </w: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before="312" w:beforeLines="100" w:line="360" w:lineRule="auto"/>
        <w:rPr>
          <w:b/>
          <w:sz w:val="24"/>
          <w:szCs w:val="28"/>
          <w:u w:val="single"/>
        </w:rPr>
      </w:pPr>
      <w:r>
        <w:rPr>
          <w:rFonts w:hint="eastAsia"/>
          <w:b/>
          <w:sz w:val="24"/>
          <w:szCs w:val="28"/>
        </w:rPr>
        <w:t>实验名称：</w:t>
      </w:r>
    </w:p>
    <w:p>
      <w:pPr>
        <w:spacing w:line="360" w:lineRule="auto"/>
        <w:ind w:firstLine="420" w:firstLineChars="200"/>
        <w:rPr>
          <w:rFonts w:hint="default" w:eastAsiaTheme="minorEastAsia"/>
          <w:sz w:val="21"/>
          <w:szCs w:val="21"/>
          <w:lang w:val="en-US" w:eastAsia="zh-CN"/>
        </w:rPr>
      </w:pPr>
      <w:r>
        <w:rPr>
          <w:rFonts w:hint="eastAsia"/>
          <w:sz w:val="21"/>
          <w:szCs w:val="21"/>
          <w:lang w:val="en-US" w:eastAsia="zh-CN"/>
        </w:rPr>
        <w:t>实验十一：基于思科模拟器的路由重分布实验</w:t>
      </w:r>
    </w:p>
    <w:p>
      <w:pPr>
        <w:spacing w:line="360" w:lineRule="auto"/>
        <w:rPr>
          <w:b/>
          <w:sz w:val="24"/>
          <w:szCs w:val="28"/>
        </w:rPr>
      </w:pPr>
      <w:r>
        <w:rPr>
          <w:rFonts w:hint="eastAsia"/>
          <w:b/>
          <w:sz w:val="24"/>
          <w:szCs w:val="28"/>
        </w:rPr>
        <w:t>实验目的：</w:t>
      </w:r>
    </w:p>
    <w:p>
      <w:pPr>
        <w:spacing w:line="360" w:lineRule="auto"/>
        <w:ind w:firstLine="420" w:firstLineChars="200"/>
        <w:rPr>
          <w:rFonts w:hint="default"/>
          <w:sz w:val="21"/>
          <w:szCs w:val="21"/>
          <w:lang w:val="en-US" w:eastAsia="zh-CN"/>
        </w:rPr>
      </w:pPr>
      <w:r>
        <w:rPr>
          <w:rFonts w:hint="eastAsia"/>
          <w:sz w:val="21"/>
          <w:szCs w:val="21"/>
          <w:lang w:val="en-US" w:eastAsia="zh-CN"/>
        </w:rPr>
        <w:t>（1）掌握路由配置方法</w:t>
      </w:r>
    </w:p>
    <w:p>
      <w:pPr>
        <w:spacing w:line="360" w:lineRule="auto"/>
        <w:ind w:firstLine="420" w:firstLineChars="200"/>
        <w:rPr>
          <w:rFonts w:hint="default"/>
          <w:sz w:val="21"/>
          <w:szCs w:val="21"/>
          <w:lang w:val="en-US" w:eastAsia="zh-CN"/>
        </w:rPr>
      </w:pPr>
      <w:r>
        <w:rPr>
          <w:rFonts w:hint="eastAsia"/>
          <w:sz w:val="21"/>
          <w:szCs w:val="21"/>
          <w:lang w:val="en-US" w:eastAsia="zh-CN"/>
        </w:rPr>
        <w:t>（2）掌握不用路由协议之间转换的原则</w:t>
      </w:r>
    </w:p>
    <w:p>
      <w:pPr>
        <w:spacing w:line="360" w:lineRule="auto"/>
        <w:ind w:firstLine="420" w:firstLineChars="200"/>
        <w:rPr>
          <w:rFonts w:hint="eastAsia"/>
          <w:sz w:val="21"/>
          <w:szCs w:val="21"/>
          <w:lang w:val="en-US" w:eastAsia="zh-CN"/>
        </w:rPr>
      </w:pPr>
      <w:r>
        <w:rPr>
          <w:rFonts w:hint="eastAsia"/>
          <w:sz w:val="21"/>
          <w:szCs w:val="21"/>
          <w:lang w:val="en-US" w:eastAsia="zh-CN"/>
        </w:rPr>
        <w:t>（3）掌握静态路由或直连路由在动态路由重分布的方法</w:t>
      </w:r>
    </w:p>
    <w:p>
      <w:pPr>
        <w:spacing w:line="360" w:lineRule="auto"/>
        <w:rPr>
          <w:b/>
          <w:sz w:val="24"/>
          <w:szCs w:val="28"/>
        </w:rPr>
      </w:pPr>
      <w:r>
        <w:rPr>
          <w:rFonts w:hint="eastAsia"/>
          <w:b/>
          <w:sz w:val="24"/>
          <w:szCs w:val="28"/>
        </w:rPr>
        <w:t>实验仪器：</w:t>
      </w:r>
    </w:p>
    <w:p>
      <w:pPr>
        <w:spacing w:line="360" w:lineRule="auto"/>
        <w:ind w:firstLine="420" w:firstLineChars="200"/>
        <w:rPr>
          <w:rFonts w:hint="default"/>
          <w:sz w:val="21"/>
          <w:szCs w:val="21"/>
          <w:lang w:val="en-US" w:eastAsia="zh-CN"/>
        </w:rPr>
      </w:pPr>
      <w:r>
        <w:rPr>
          <w:rFonts w:hint="eastAsia"/>
          <w:sz w:val="21"/>
          <w:szCs w:val="21"/>
          <w:lang w:val="en-US" w:eastAsia="zh-CN"/>
        </w:rPr>
        <w:t>路由器3台、三层交换机1台、直连线若干、主机2台</w:t>
      </w:r>
    </w:p>
    <w:p>
      <w:pPr>
        <w:spacing w:line="360" w:lineRule="auto"/>
        <w:rPr>
          <w:b/>
          <w:sz w:val="24"/>
          <w:szCs w:val="28"/>
        </w:rPr>
      </w:pPr>
      <w:r>
        <w:rPr>
          <w:rFonts w:hint="eastAsia"/>
          <w:b/>
          <w:sz w:val="24"/>
          <w:szCs w:val="28"/>
        </w:rPr>
        <w:t>实验原理：</w:t>
      </w:r>
    </w:p>
    <w:p>
      <w:pPr>
        <w:spacing w:line="360" w:lineRule="auto"/>
        <w:ind w:firstLine="420" w:firstLineChars="200"/>
        <w:rPr>
          <w:rFonts w:hint="eastAsia"/>
          <w:sz w:val="21"/>
          <w:szCs w:val="21"/>
          <w:lang w:val="en-US" w:eastAsia="zh-CN"/>
        </w:rPr>
      </w:pPr>
      <w:r>
        <w:rPr>
          <w:rFonts w:hint="eastAsia"/>
          <w:sz w:val="21"/>
          <w:szCs w:val="21"/>
          <w:lang w:val="en-US" w:eastAsia="zh-CN"/>
        </w:rPr>
        <w:t>某企业拥有3台路由器和1台三层交换机，企业内部采用了RIP和OSPF两种动态路由协议，同时网络中有去往192.168.5.0/24网段的静态路由，PC1所在末梢网络，有去往外部网络的默认路由，请正确配置网络设备，使得网络内部的每台设备都能通信。</w:t>
      </w:r>
    </w:p>
    <w:p>
      <w:pPr>
        <w:spacing w:line="360" w:lineRule="auto"/>
        <w:ind w:firstLine="420" w:firstLineChars="200"/>
        <w:rPr>
          <w:rFonts w:hint="eastAsia"/>
          <w:sz w:val="21"/>
          <w:szCs w:val="21"/>
          <w:lang w:val="en-US" w:eastAsia="zh-CN"/>
        </w:rPr>
      </w:pPr>
      <w:r>
        <w:rPr>
          <w:rFonts w:hint="eastAsia"/>
          <w:sz w:val="21"/>
          <w:szCs w:val="21"/>
          <w:lang w:val="en-US" w:eastAsia="zh-CN"/>
        </w:rPr>
        <w:t>路由重分布能让路由器交换路由信息，从而实现多种路由协议之间的路由信息共享。实施路由重分布的路由器为边界路由器（ASBR），该路由器上启用了多种路由协议，它们位于2个或多个自治系统的边界上。因路由协议自身的差异，在路由重分布时需要考虑不同路由协议的度量值和管理距离，度量值主要用于确定最佳路径，管理距离主要确定路由的来源。RIP路由以跳数作为路径的度量值，OSPF 路由以链路状态作路径的度量值，路由重分布的原则，就是度量值要进行合理的转换。OSPF在RIP中重分布时，要用metric折合成跳数，RIP在OSPF中重分布时，跳数也折合成链路状态的度量值。如果度量值分配不正确，路由重分布将会失败。</w:t>
      </w:r>
    </w:p>
    <w:p>
      <w:pPr>
        <w:spacing w:line="360" w:lineRule="auto"/>
        <w:ind w:firstLine="420" w:firstLineChars="200"/>
        <w:rPr>
          <w:rFonts w:hint="default"/>
          <w:sz w:val="21"/>
          <w:szCs w:val="21"/>
          <w:lang w:val="en-US" w:eastAsia="zh-CN"/>
        </w:rPr>
      </w:pPr>
      <w:r>
        <w:rPr>
          <w:rFonts w:hint="eastAsia"/>
          <w:sz w:val="21"/>
          <w:szCs w:val="21"/>
          <w:lang w:val="en-US" w:eastAsia="zh-CN"/>
        </w:rPr>
        <w:t>静态路由在RIP中重分布时，如果不指定度量值，默认是1跳。直连路由在RIP中重分布时，如果不指定度量值，默认也是1跳。静态路由和直连路由在OSPF中重分布时，如果不指定度量值，默认是20，类型为2，默认子网不进行重分布，所以一般要加上参数subnets，子网也可以重分布。本次实验的网络拓扑结构图如下。</w:t>
      </w:r>
    </w:p>
    <w:p>
      <w:pPr>
        <w:spacing w:line="360" w:lineRule="auto"/>
        <w:jc w:val="center"/>
        <w:rPr>
          <w:sz w:val="24"/>
          <w:szCs w:val="28"/>
        </w:rPr>
      </w:pPr>
      <w:r>
        <w:drawing>
          <wp:inline distT="0" distB="0" distL="114300" distR="114300">
            <wp:extent cx="2971165" cy="1607820"/>
            <wp:effectExtent l="0" t="0" r="635" b="1143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2971165" cy="1607820"/>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实验内容与步骤：</w:t>
      </w:r>
    </w:p>
    <w:p>
      <w:pPr>
        <w:spacing w:line="360" w:lineRule="auto"/>
        <w:rPr>
          <w:rFonts w:hint="default" w:eastAsiaTheme="minorEastAsia"/>
          <w:b/>
          <w:bCs/>
          <w:sz w:val="21"/>
          <w:szCs w:val="21"/>
          <w:lang w:val="en-US" w:eastAsia="zh-CN"/>
        </w:rPr>
      </w:pPr>
      <w:r>
        <w:rPr>
          <w:rFonts w:hint="eastAsia"/>
          <w:b/>
          <w:bCs/>
          <w:sz w:val="21"/>
          <w:szCs w:val="21"/>
          <w:lang w:eastAsia="zh-CN"/>
        </w:rPr>
        <w:t>（</w:t>
      </w:r>
      <w:r>
        <w:rPr>
          <w:rFonts w:hint="eastAsia"/>
          <w:b/>
          <w:bCs/>
          <w:sz w:val="21"/>
          <w:szCs w:val="21"/>
          <w:lang w:val="en-US" w:eastAsia="zh-CN"/>
        </w:rPr>
        <w:t>1</w:t>
      </w:r>
      <w:r>
        <w:rPr>
          <w:rFonts w:hint="eastAsia"/>
          <w:b/>
          <w:bCs/>
          <w:sz w:val="21"/>
          <w:szCs w:val="21"/>
          <w:lang w:eastAsia="zh-CN"/>
        </w:rPr>
        <w:t>）</w:t>
      </w:r>
      <w:r>
        <w:rPr>
          <w:rFonts w:hint="eastAsia"/>
          <w:b/>
          <w:bCs/>
          <w:sz w:val="21"/>
          <w:szCs w:val="21"/>
          <w:lang w:val="en-US" w:eastAsia="zh-CN"/>
        </w:rPr>
        <w:t>连线</w:t>
      </w:r>
    </w:p>
    <w:p>
      <w:pPr>
        <w:spacing w:line="360" w:lineRule="auto"/>
        <w:ind w:firstLine="420" w:firstLineChars="200"/>
        <w:rPr>
          <w:rFonts w:hint="default"/>
          <w:sz w:val="21"/>
          <w:szCs w:val="21"/>
          <w:lang w:val="en-US" w:eastAsia="zh-CN"/>
        </w:rPr>
      </w:pPr>
      <w:r>
        <w:rPr>
          <w:rFonts w:hint="eastAsia"/>
          <w:sz w:val="21"/>
          <w:szCs w:val="21"/>
          <w:lang w:val="en-US" w:eastAsia="zh-CN"/>
        </w:rPr>
        <w:t>选择路由器和交换机，按照网络拓扑结构连线。</w:t>
      </w:r>
    </w:p>
    <w:p>
      <w:pPr>
        <w:spacing w:line="360" w:lineRule="auto"/>
        <w:jc w:val="center"/>
        <w:rPr>
          <w:sz w:val="24"/>
          <w:szCs w:val="28"/>
        </w:rPr>
      </w:pPr>
      <w:r>
        <w:drawing>
          <wp:inline distT="0" distB="0" distL="114300" distR="114300">
            <wp:extent cx="4918075" cy="2743835"/>
            <wp:effectExtent l="0" t="0" r="15875" b="1841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67"/>
                    <a:stretch>
                      <a:fillRect/>
                    </a:stretch>
                  </pic:blipFill>
                  <pic:spPr>
                    <a:xfrm>
                      <a:off x="0" y="0"/>
                      <a:ext cx="4918075" cy="274383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eastAsia="zh-CN"/>
        </w:rPr>
        <w:t>（</w:t>
      </w:r>
      <w:r>
        <w:rPr>
          <w:rFonts w:hint="eastAsia"/>
          <w:b/>
          <w:bCs/>
          <w:sz w:val="21"/>
          <w:szCs w:val="21"/>
          <w:lang w:val="en-US" w:eastAsia="zh-CN"/>
        </w:rPr>
        <w:t>2</w:t>
      </w:r>
      <w:r>
        <w:rPr>
          <w:rFonts w:hint="eastAsia"/>
          <w:b/>
          <w:bCs/>
          <w:sz w:val="21"/>
          <w:szCs w:val="21"/>
          <w:lang w:eastAsia="zh-CN"/>
        </w:rPr>
        <w:t>）</w:t>
      </w:r>
      <w:r>
        <w:rPr>
          <w:rFonts w:hint="eastAsia"/>
          <w:b/>
          <w:bCs/>
          <w:sz w:val="21"/>
          <w:szCs w:val="21"/>
          <w:lang w:val="en-US" w:eastAsia="zh-CN"/>
        </w:rPr>
        <w:t>配置主机网卡地址</w:t>
      </w:r>
    </w:p>
    <w:p>
      <w:pPr>
        <w:spacing w:line="360" w:lineRule="auto"/>
        <w:ind w:firstLine="420" w:firstLineChars="200"/>
        <w:rPr>
          <w:rFonts w:hint="default"/>
          <w:sz w:val="21"/>
          <w:szCs w:val="21"/>
          <w:lang w:val="en-US" w:eastAsia="zh-CN"/>
        </w:rPr>
      </w:pPr>
      <w:r>
        <w:rPr>
          <w:rFonts w:hint="eastAsia"/>
          <w:sz w:val="21"/>
          <w:szCs w:val="21"/>
          <w:lang w:val="en-US" w:eastAsia="zh-CN"/>
        </w:rPr>
        <w:t>PC0</w:t>
      </w:r>
    </w:p>
    <w:p>
      <w:pPr>
        <w:spacing w:line="360" w:lineRule="auto"/>
        <w:jc w:val="center"/>
      </w:pPr>
      <w:r>
        <w:drawing>
          <wp:inline distT="0" distB="0" distL="114300" distR="114300">
            <wp:extent cx="4370705" cy="4206240"/>
            <wp:effectExtent l="0" t="0" r="10795" b="3810"/>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168"/>
                    <a:stretch>
                      <a:fillRect/>
                    </a:stretch>
                  </pic:blipFill>
                  <pic:spPr>
                    <a:xfrm>
                      <a:off x="0" y="0"/>
                      <a:ext cx="4370705" cy="4206240"/>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PC1</w:t>
      </w:r>
    </w:p>
    <w:p>
      <w:pPr>
        <w:spacing w:line="360" w:lineRule="auto"/>
        <w:jc w:val="center"/>
        <w:rPr>
          <w:sz w:val="24"/>
          <w:szCs w:val="28"/>
        </w:rPr>
      </w:pPr>
      <w:r>
        <w:drawing>
          <wp:inline distT="0" distB="0" distL="114300" distR="114300">
            <wp:extent cx="4495800" cy="4326890"/>
            <wp:effectExtent l="0" t="0" r="0" b="16510"/>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169"/>
                    <a:stretch>
                      <a:fillRect/>
                    </a:stretch>
                  </pic:blipFill>
                  <pic:spPr>
                    <a:xfrm>
                      <a:off x="0" y="0"/>
                      <a:ext cx="4495800" cy="432689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eastAsia="zh-CN"/>
        </w:rPr>
        <w:t>（</w:t>
      </w:r>
      <w:r>
        <w:rPr>
          <w:rFonts w:hint="eastAsia"/>
          <w:b/>
          <w:bCs/>
          <w:sz w:val="21"/>
          <w:szCs w:val="21"/>
          <w:lang w:val="en-US" w:eastAsia="zh-CN"/>
        </w:rPr>
        <w:t>3</w:t>
      </w:r>
      <w:r>
        <w:rPr>
          <w:rFonts w:hint="eastAsia"/>
          <w:b/>
          <w:bCs/>
          <w:sz w:val="21"/>
          <w:szCs w:val="21"/>
          <w:lang w:eastAsia="zh-CN"/>
        </w:rPr>
        <w:t>）</w:t>
      </w:r>
      <w:r>
        <w:rPr>
          <w:rFonts w:hint="eastAsia"/>
          <w:b/>
          <w:bCs/>
          <w:sz w:val="21"/>
          <w:szCs w:val="21"/>
          <w:lang w:val="en-US" w:eastAsia="zh-CN"/>
        </w:rPr>
        <w:t>配置路由器的端口地址</w:t>
      </w:r>
    </w:p>
    <w:p>
      <w:pPr>
        <w:spacing w:line="360" w:lineRule="auto"/>
        <w:ind w:firstLine="420" w:firstLineChars="200"/>
        <w:rPr>
          <w:rFonts w:hint="eastAsia"/>
          <w:sz w:val="21"/>
          <w:szCs w:val="21"/>
          <w:lang w:val="en-US" w:eastAsia="zh-CN"/>
        </w:rPr>
      </w:pPr>
      <w:r>
        <w:rPr>
          <w:rFonts w:hint="eastAsia"/>
          <w:sz w:val="21"/>
          <w:szCs w:val="21"/>
          <w:lang w:val="en-US" w:eastAsia="zh-CN"/>
        </w:rPr>
        <w:t>R1</w:t>
      </w:r>
    </w:p>
    <w:p>
      <w:pPr>
        <w:spacing w:line="360" w:lineRule="auto"/>
        <w:jc w:val="center"/>
      </w:pPr>
      <w:r>
        <w:drawing>
          <wp:inline distT="0" distB="0" distL="114300" distR="114300">
            <wp:extent cx="4441190" cy="3687445"/>
            <wp:effectExtent l="0" t="0" r="16510" b="8255"/>
            <wp:docPr id="1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
                    <pic:cNvPicPr>
                      <a:picLocks noChangeAspect="1"/>
                    </pic:cNvPicPr>
                  </pic:nvPicPr>
                  <pic:blipFill>
                    <a:blip r:embed="rId170"/>
                    <a:srcRect b="13732"/>
                    <a:stretch>
                      <a:fillRect/>
                    </a:stretch>
                  </pic:blipFill>
                  <pic:spPr>
                    <a:xfrm>
                      <a:off x="0" y="0"/>
                      <a:ext cx="4441190" cy="368744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R0</w:t>
      </w:r>
    </w:p>
    <w:p>
      <w:pPr>
        <w:spacing w:line="360" w:lineRule="auto"/>
        <w:jc w:val="center"/>
      </w:pPr>
      <w:r>
        <w:drawing>
          <wp:inline distT="0" distB="0" distL="114300" distR="114300">
            <wp:extent cx="4525010" cy="4111625"/>
            <wp:effectExtent l="0" t="0" r="8890" b="3175"/>
            <wp:docPr id="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
                    <pic:cNvPicPr>
                      <a:picLocks noChangeAspect="1"/>
                    </pic:cNvPicPr>
                  </pic:nvPicPr>
                  <pic:blipFill>
                    <a:blip r:embed="rId171"/>
                    <a:srcRect b="5598"/>
                    <a:stretch>
                      <a:fillRect/>
                    </a:stretch>
                  </pic:blipFill>
                  <pic:spPr>
                    <a:xfrm>
                      <a:off x="0" y="0"/>
                      <a:ext cx="4525010" cy="411162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R2</w:t>
      </w:r>
    </w:p>
    <w:p>
      <w:pPr>
        <w:spacing w:line="360" w:lineRule="auto"/>
        <w:jc w:val="center"/>
        <w:rPr>
          <w:sz w:val="24"/>
          <w:szCs w:val="28"/>
        </w:rPr>
      </w:pPr>
      <w:r>
        <w:drawing>
          <wp:inline distT="0" distB="0" distL="114300" distR="114300">
            <wp:extent cx="4470400" cy="3689985"/>
            <wp:effectExtent l="0" t="0" r="6350" b="571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72"/>
                    <a:srcRect b="14222"/>
                    <a:stretch>
                      <a:fillRect/>
                    </a:stretch>
                  </pic:blipFill>
                  <pic:spPr>
                    <a:xfrm>
                      <a:off x="0" y="0"/>
                      <a:ext cx="4470400" cy="3689985"/>
                    </a:xfrm>
                    <a:prstGeom prst="rect">
                      <a:avLst/>
                    </a:prstGeom>
                    <a:noFill/>
                    <a:ln>
                      <a:noFill/>
                    </a:ln>
                  </pic:spPr>
                </pic:pic>
              </a:graphicData>
            </a:graphic>
          </wp:inline>
        </w:drawing>
      </w:r>
    </w:p>
    <w:p>
      <w:pPr>
        <w:spacing w:line="360" w:lineRule="auto"/>
        <w:rPr>
          <w:sz w:val="24"/>
          <w:szCs w:val="28"/>
        </w:rPr>
      </w:pPr>
    </w:p>
    <w:p>
      <w:pPr>
        <w:spacing w:line="360" w:lineRule="auto"/>
        <w:rPr>
          <w:rFonts w:hint="default"/>
          <w:b/>
          <w:bCs/>
          <w:sz w:val="21"/>
          <w:szCs w:val="21"/>
          <w:lang w:val="en-US" w:eastAsia="zh-CN"/>
        </w:rPr>
      </w:pPr>
      <w:r>
        <w:rPr>
          <w:rFonts w:hint="eastAsia"/>
          <w:b/>
          <w:bCs/>
          <w:sz w:val="21"/>
          <w:szCs w:val="21"/>
          <w:lang w:eastAsia="zh-CN"/>
        </w:rPr>
        <w:t>（</w:t>
      </w:r>
      <w:r>
        <w:rPr>
          <w:rFonts w:hint="eastAsia"/>
          <w:b/>
          <w:bCs/>
          <w:sz w:val="21"/>
          <w:szCs w:val="21"/>
          <w:lang w:val="en-US" w:eastAsia="zh-CN"/>
        </w:rPr>
        <w:t>4</w:t>
      </w:r>
      <w:r>
        <w:rPr>
          <w:rFonts w:hint="eastAsia"/>
          <w:b/>
          <w:bCs/>
          <w:sz w:val="21"/>
          <w:szCs w:val="21"/>
          <w:lang w:eastAsia="zh-CN"/>
        </w:rPr>
        <w:t>）</w:t>
      </w:r>
      <w:r>
        <w:rPr>
          <w:rFonts w:hint="eastAsia"/>
          <w:b/>
          <w:bCs/>
          <w:sz w:val="21"/>
          <w:szCs w:val="21"/>
          <w:lang w:val="en-US" w:eastAsia="zh-CN"/>
        </w:rPr>
        <w:t>配置交换机的端口地址</w:t>
      </w:r>
    </w:p>
    <w:p>
      <w:pPr>
        <w:spacing w:line="360" w:lineRule="auto"/>
        <w:jc w:val="center"/>
      </w:pPr>
      <w:r>
        <w:drawing>
          <wp:inline distT="0" distB="0" distL="114300" distR="114300">
            <wp:extent cx="4404360" cy="3999230"/>
            <wp:effectExtent l="0" t="0" r="15240" b="1270"/>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73"/>
                    <a:srcRect b="5662"/>
                    <a:stretch>
                      <a:fillRect/>
                    </a:stretch>
                  </pic:blipFill>
                  <pic:spPr>
                    <a:xfrm>
                      <a:off x="0" y="0"/>
                      <a:ext cx="4404360" cy="3999230"/>
                    </a:xfrm>
                    <a:prstGeom prst="rect">
                      <a:avLst/>
                    </a:prstGeom>
                    <a:noFill/>
                    <a:ln>
                      <a:noFill/>
                    </a:ln>
                  </pic:spPr>
                </pic:pic>
              </a:graphicData>
            </a:graphic>
          </wp:inline>
        </w:drawing>
      </w:r>
    </w:p>
    <w:p>
      <w:pPr>
        <w:spacing w:line="360" w:lineRule="auto"/>
        <w:jc w:val="center"/>
      </w:pPr>
      <w:r>
        <w:drawing>
          <wp:inline distT="0" distB="0" distL="114300" distR="114300">
            <wp:extent cx="4369435" cy="3959225"/>
            <wp:effectExtent l="0" t="0" r="12065" b="317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74"/>
                    <a:srcRect b="5860"/>
                    <a:stretch>
                      <a:fillRect/>
                    </a:stretch>
                  </pic:blipFill>
                  <pic:spPr>
                    <a:xfrm>
                      <a:off x="0" y="0"/>
                      <a:ext cx="4369435" cy="3959225"/>
                    </a:xfrm>
                    <a:prstGeom prst="rect">
                      <a:avLst/>
                    </a:prstGeom>
                    <a:noFill/>
                    <a:ln>
                      <a:noFill/>
                    </a:ln>
                  </pic:spPr>
                </pic:pic>
              </a:graphicData>
            </a:graphic>
          </wp:inline>
        </w:drawing>
      </w:r>
    </w:p>
    <w:p>
      <w:pPr>
        <w:spacing w:line="360" w:lineRule="auto"/>
      </w:pPr>
    </w:p>
    <w:p>
      <w:pPr>
        <w:spacing w:line="360" w:lineRule="auto"/>
        <w:rPr>
          <w:rFonts w:hint="default"/>
          <w:b/>
          <w:bCs/>
          <w:sz w:val="21"/>
          <w:szCs w:val="21"/>
          <w:lang w:val="en-US" w:eastAsia="zh-CN"/>
        </w:rPr>
      </w:pPr>
      <w:r>
        <w:rPr>
          <w:rFonts w:hint="eastAsia"/>
          <w:b/>
          <w:bCs/>
          <w:sz w:val="21"/>
          <w:szCs w:val="21"/>
          <w:lang w:eastAsia="zh-CN"/>
        </w:rPr>
        <w:t>（</w:t>
      </w:r>
      <w:r>
        <w:rPr>
          <w:rFonts w:hint="eastAsia"/>
          <w:b/>
          <w:bCs/>
          <w:sz w:val="21"/>
          <w:szCs w:val="21"/>
          <w:lang w:val="en-US" w:eastAsia="zh-CN"/>
        </w:rPr>
        <w:t>5</w:t>
      </w:r>
      <w:r>
        <w:rPr>
          <w:rFonts w:hint="eastAsia"/>
          <w:b/>
          <w:bCs/>
          <w:sz w:val="21"/>
          <w:szCs w:val="21"/>
          <w:lang w:eastAsia="zh-CN"/>
        </w:rPr>
        <w:t>）</w:t>
      </w:r>
      <w:r>
        <w:rPr>
          <w:rFonts w:hint="eastAsia"/>
          <w:b/>
          <w:bCs/>
          <w:sz w:val="21"/>
          <w:szCs w:val="21"/>
          <w:lang w:val="en-US" w:eastAsia="zh-CN"/>
        </w:rPr>
        <w:t>配置路由（重分布之前）</w:t>
      </w:r>
    </w:p>
    <w:p>
      <w:pPr>
        <w:spacing w:line="360" w:lineRule="auto"/>
        <w:ind w:firstLine="420" w:firstLineChars="200"/>
        <w:rPr>
          <w:rFonts w:hint="eastAsia"/>
          <w:sz w:val="21"/>
          <w:szCs w:val="21"/>
          <w:lang w:val="en-US" w:eastAsia="zh-CN"/>
        </w:rPr>
      </w:pPr>
      <w:r>
        <w:rPr>
          <w:rFonts w:hint="eastAsia"/>
          <w:sz w:val="21"/>
          <w:szCs w:val="21"/>
          <w:lang w:val="en-US" w:eastAsia="zh-CN"/>
        </w:rPr>
        <w:t>R1</w:t>
      </w:r>
    </w:p>
    <w:p>
      <w:pPr>
        <w:spacing w:line="360" w:lineRule="auto"/>
        <w:jc w:val="center"/>
      </w:pPr>
      <w:r>
        <w:drawing>
          <wp:inline distT="0" distB="0" distL="114300" distR="114300">
            <wp:extent cx="4350385" cy="3943985"/>
            <wp:effectExtent l="0" t="0" r="12065" b="18415"/>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75"/>
                    <a:srcRect b="5812"/>
                    <a:stretch>
                      <a:fillRect/>
                    </a:stretch>
                  </pic:blipFill>
                  <pic:spPr>
                    <a:xfrm>
                      <a:off x="0" y="0"/>
                      <a:ext cx="4350385" cy="394398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R0</w:t>
      </w:r>
    </w:p>
    <w:p>
      <w:pPr>
        <w:spacing w:line="360" w:lineRule="auto"/>
        <w:jc w:val="center"/>
      </w:pPr>
      <w:r>
        <w:drawing>
          <wp:inline distT="0" distB="0" distL="114300" distR="114300">
            <wp:extent cx="4184650" cy="3805555"/>
            <wp:effectExtent l="0" t="0" r="6350" b="4445"/>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76"/>
                    <a:srcRect b="5532"/>
                    <a:stretch>
                      <a:fillRect/>
                    </a:stretch>
                  </pic:blipFill>
                  <pic:spPr>
                    <a:xfrm>
                      <a:off x="0" y="0"/>
                      <a:ext cx="4184650" cy="380555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R2</w:t>
      </w:r>
    </w:p>
    <w:p>
      <w:pPr>
        <w:spacing w:line="360" w:lineRule="auto"/>
        <w:jc w:val="center"/>
      </w:pPr>
      <w:r>
        <w:drawing>
          <wp:inline distT="0" distB="0" distL="114300" distR="114300">
            <wp:extent cx="4216400" cy="4058285"/>
            <wp:effectExtent l="0" t="0" r="12700" b="1841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77"/>
                    <a:stretch>
                      <a:fillRect/>
                    </a:stretch>
                  </pic:blipFill>
                  <pic:spPr>
                    <a:xfrm>
                      <a:off x="0" y="0"/>
                      <a:ext cx="4216400" cy="405828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switch</w:t>
      </w:r>
    </w:p>
    <w:p>
      <w:pPr>
        <w:spacing w:line="360" w:lineRule="auto"/>
        <w:jc w:val="center"/>
        <w:rPr>
          <w:rFonts w:hint="eastAsia"/>
          <w:lang w:val="en-US" w:eastAsia="zh-CN"/>
        </w:rPr>
      </w:pPr>
      <w:r>
        <w:drawing>
          <wp:inline distT="0" distB="0" distL="114300" distR="114300">
            <wp:extent cx="4102735" cy="3948430"/>
            <wp:effectExtent l="0" t="0" r="12065" b="13970"/>
            <wp:docPr id="1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9"/>
                    <pic:cNvPicPr>
                      <a:picLocks noChangeAspect="1"/>
                    </pic:cNvPicPr>
                  </pic:nvPicPr>
                  <pic:blipFill>
                    <a:blip r:embed="rId178"/>
                    <a:stretch>
                      <a:fillRect/>
                    </a:stretch>
                  </pic:blipFill>
                  <pic:spPr>
                    <a:xfrm>
                      <a:off x="0" y="0"/>
                      <a:ext cx="4102735" cy="3948430"/>
                    </a:xfrm>
                    <a:prstGeom prst="rect">
                      <a:avLst/>
                    </a:prstGeom>
                    <a:noFill/>
                    <a:ln>
                      <a:noFill/>
                    </a:ln>
                  </pic:spPr>
                </pic:pic>
              </a:graphicData>
            </a:graphic>
          </wp:inline>
        </w:drawing>
      </w:r>
    </w:p>
    <w:p>
      <w:pPr>
        <w:spacing w:line="360" w:lineRule="auto"/>
        <w:jc w:val="center"/>
      </w:pPr>
      <w:r>
        <w:drawing>
          <wp:inline distT="0" distB="0" distL="114300" distR="114300">
            <wp:extent cx="4116070" cy="3962400"/>
            <wp:effectExtent l="0" t="0" r="17780" b="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79"/>
                    <a:stretch>
                      <a:fillRect/>
                    </a:stretch>
                  </pic:blipFill>
                  <pic:spPr>
                    <a:xfrm>
                      <a:off x="0" y="0"/>
                      <a:ext cx="4116070" cy="3962400"/>
                    </a:xfrm>
                    <a:prstGeom prst="rect">
                      <a:avLst/>
                    </a:prstGeom>
                    <a:noFill/>
                    <a:ln>
                      <a:noFill/>
                    </a:ln>
                  </pic:spPr>
                </pic:pic>
              </a:graphicData>
            </a:graphic>
          </wp:inline>
        </w:drawing>
      </w:r>
    </w:p>
    <w:p>
      <w:pPr>
        <w:spacing w:line="360" w:lineRule="auto"/>
        <w:jc w:val="center"/>
      </w:pPr>
      <w:r>
        <w:drawing>
          <wp:inline distT="0" distB="0" distL="114300" distR="114300">
            <wp:extent cx="4196715" cy="4039235"/>
            <wp:effectExtent l="0" t="0" r="13335" b="1841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80"/>
                    <a:stretch>
                      <a:fillRect/>
                    </a:stretch>
                  </pic:blipFill>
                  <pic:spPr>
                    <a:xfrm>
                      <a:off x="0" y="0"/>
                      <a:ext cx="4196715" cy="4039235"/>
                    </a:xfrm>
                    <a:prstGeom prst="rect">
                      <a:avLst/>
                    </a:prstGeom>
                    <a:noFill/>
                    <a:ln>
                      <a:noFill/>
                    </a:ln>
                  </pic:spPr>
                </pic:pic>
              </a:graphicData>
            </a:graphic>
          </wp:inline>
        </w:drawing>
      </w:r>
    </w:p>
    <w:p>
      <w:pPr>
        <w:spacing w:line="360" w:lineRule="auto"/>
        <w:jc w:val="center"/>
      </w:pPr>
      <w:r>
        <w:drawing>
          <wp:inline distT="0" distB="0" distL="114300" distR="114300">
            <wp:extent cx="4211955" cy="4054475"/>
            <wp:effectExtent l="0" t="0" r="17145" b="3175"/>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81"/>
                    <a:stretch>
                      <a:fillRect/>
                    </a:stretch>
                  </pic:blipFill>
                  <pic:spPr>
                    <a:xfrm>
                      <a:off x="0" y="0"/>
                      <a:ext cx="4211955" cy="4054475"/>
                    </a:xfrm>
                    <a:prstGeom prst="rect">
                      <a:avLst/>
                    </a:prstGeom>
                    <a:noFill/>
                    <a:ln>
                      <a:noFill/>
                    </a:ln>
                  </pic:spPr>
                </pic:pic>
              </a:graphicData>
            </a:graphic>
          </wp:inline>
        </w:drawing>
      </w:r>
    </w:p>
    <w:p>
      <w:pPr>
        <w:spacing w:line="360" w:lineRule="auto"/>
        <w:jc w:val="center"/>
        <w:rPr>
          <w:sz w:val="24"/>
          <w:szCs w:val="28"/>
        </w:rPr>
      </w:pPr>
      <w:r>
        <w:drawing>
          <wp:inline distT="0" distB="0" distL="114300" distR="114300">
            <wp:extent cx="4195445" cy="4037965"/>
            <wp:effectExtent l="0" t="0" r="14605" b="635"/>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82"/>
                    <a:stretch>
                      <a:fillRect/>
                    </a:stretch>
                  </pic:blipFill>
                  <pic:spPr>
                    <a:xfrm>
                      <a:off x="0" y="0"/>
                      <a:ext cx="4195445" cy="4037965"/>
                    </a:xfrm>
                    <a:prstGeom prst="rect">
                      <a:avLst/>
                    </a:prstGeom>
                    <a:noFill/>
                    <a:ln>
                      <a:noFill/>
                    </a:ln>
                  </pic:spPr>
                </pic:pic>
              </a:graphicData>
            </a:graphic>
          </wp:inline>
        </w:drawing>
      </w:r>
    </w:p>
    <w:p>
      <w:pPr>
        <w:spacing w:line="360" w:lineRule="auto"/>
        <w:rPr>
          <w:rFonts w:hint="eastAsia"/>
          <w:b/>
          <w:bCs/>
          <w:sz w:val="21"/>
          <w:szCs w:val="21"/>
          <w:lang w:eastAsia="zh-CN"/>
        </w:rPr>
      </w:pPr>
    </w:p>
    <w:p>
      <w:pPr>
        <w:spacing w:line="360" w:lineRule="auto"/>
        <w:rPr>
          <w:rFonts w:hint="eastAsia"/>
          <w:b/>
          <w:bCs/>
          <w:sz w:val="21"/>
          <w:szCs w:val="21"/>
          <w:lang w:eastAsia="zh-CN"/>
        </w:rPr>
      </w:pPr>
    </w:p>
    <w:p>
      <w:pPr>
        <w:spacing w:line="360" w:lineRule="auto"/>
        <w:rPr>
          <w:rFonts w:hint="default"/>
          <w:b/>
          <w:bCs/>
          <w:sz w:val="21"/>
          <w:szCs w:val="21"/>
          <w:lang w:val="en-US" w:eastAsia="zh-CN"/>
        </w:rPr>
      </w:pPr>
      <w:r>
        <w:rPr>
          <w:rFonts w:hint="eastAsia"/>
          <w:b/>
          <w:bCs/>
          <w:sz w:val="21"/>
          <w:szCs w:val="21"/>
          <w:lang w:eastAsia="zh-CN"/>
        </w:rPr>
        <w:t>（</w:t>
      </w:r>
      <w:r>
        <w:rPr>
          <w:rFonts w:hint="eastAsia"/>
          <w:b/>
          <w:bCs/>
          <w:sz w:val="21"/>
          <w:szCs w:val="21"/>
          <w:lang w:val="en-US" w:eastAsia="zh-CN"/>
        </w:rPr>
        <w:t>6</w:t>
      </w:r>
      <w:r>
        <w:rPr>
          <w:rFonts w:hint="eastAsia"/>
          <w:b/>
          <w:bCs/>
          <w:sz w:val="21"/>
          <w:szCs w:val="21"/>
          <w:lang w:eastAsia="zh-CN"/>
        </w:rPr>
        <w:t>）</w:t>
      </w:r>
      <w:r>
        <w:rPr>
          <w:rFonts w:hint="eastAsia"/>
          <w:b/>
          <w:bCs/>
          <w:sz w:val="21"/>
          <w:szCs w:val="21"/>
          <w:lang w:val="en-US" w:eastAsia="zh-CN"/>
        </w:rPr>
        <w:t>路由重分布</w:t>
      </w:r>
    </w:p>
    <w:p>
      <w:pPr>
        <w:spacing w:line="360" w:lineRule="auto"/>
        <w:ind w:firstLine="420" w:firstLineChars="200"/>
        <w:rPr>
          <w:rFonts w:hint="default"/>
          <w:sz w:val="21"/>
          <w:szCs w:val="21"/>
          <w:lang w:val="en-US" w:eastAsia="zh-CN"/>
        </w:rPr>
      </w:pPr>
      <w:r>
        <w:rPr>
          <w:rFonts w:hint="eastAsia"/>
          <w:sz w:val="21"/>
          <w:szCs w:val="21"/>
          <w:lang w:val="en-US" w:eastAsia="zh-CN"/>
        </w:rPr>
        <w:t>R0</w:t>
      </w:r>
    </w:p>
    <w:p>
      <w:pPr>
        <w:spacing w:line="360" w:lineRule="auto"/>
        <w:jc w:val="center"/>
        <w:rPr>
          <w:sz w:val="24"/>
          <w:szCs w:val="28"/>
        </w:rPr>
      </w:pPr>
      <w:r>
        <w:drawing>
          <wp:inline distT="0" distB="0" distL="114300" distR="114300">
            <wp:extent cx="4074160" cy="3922395"/>
            <wp:effectExtent l="0" t="0" r="2540" b="190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83"/>
                    <a:stretch>
                      <a:fillRect/>
                    </a:stretch>
                  </pic:blipFill>
                  <pic:spPr>
                    <a:xfrm>
                      <a:off x="0" y="0"/>
                      <a:ext cx="4074160" cy="392239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R2</w:t>
      </w:r>
    </w:p>
    <w:p>
      <w:pPr>
        <w:spacing w:line="360" w:lineRule="auto"/>
        <w:jc w:val="center"/>
        <w:rPr>
          <w:rFonts w:hint="default"/>
          <w:lang w:val="en-US" w:eastAsia="zh-CN"/>
        </w:rPr>
      </w:pPr>
      <w:r>
        <w:drawing>
          <wp:inline distT="0" distB="0" distL="114300" distR="114300">
            <wp:extent cx="4110355" cy="3956050"/>
            <wp:effectExtent l="0" t="0" r="4445" b="635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84"/>
                    <a:stretch>
                      <a:fillRect/>
                    </a:stretch>
                  </pic:blipFill>
                  <pic:spPr>
                    <a:xfrm>
                      <a:off x="0" y="0"/>
                      <a:ext cx="4110355" cy="3956050"/>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查看配置情况</w:t>
      </w:r>
    </w:p>
    <w:p>
      <w:pPr>
        <w:spacing w:line="360" w:lineRule="auto"/>
        <w:jc w:val="center"/>
      </w:pPr>
      <w:r>
        <w:drawing>
          <wp:inline distT="0" distB="0" distL="114300" distR="114300">
            <wp:extent cx="4144645" cy="3989705"/>
            <wp:effectExtent l="0" t="0" r="8255" b="10795"/>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5"/>
                    <a:stretch>
                      <a:fillRect/>
                    </a:stretch>
                  </pic:blipFill>
                  <pic:spPr>
                    <a:xfrm>
                      <a:off x="0" y="0"/>
                      <a:ext cx="4144645" cy="3989705"/>
                    </a:xfrm>
                    <a:prstGeom prst="rect">
                      <a:avLst/>
                    </a:prstGeom>
                    <a:noFill/>
                    <a:ln>
                      <a:noFill/>
                    </a:ln>
                  </pic:spPr>
                </pic:pic>
              </a:graphicData>
            </a:graphic>
          </wp:inline>
        </w:drawing>
      </w:r>
    </w:p>
    <w:p>
      <w:pPr>
        <w:spacing w:line="360" w:lineRule="auto"/>
        <w:jc w:val="center"/>
      </w:pPr>
      <w:r>
        <w:drawing>
          <wp:inline distT="0" distB="0" distL="114300" distR="114300">
            <wp:extent cx="4168140" cy="4011295"/>
            <wp:effectExtent l="0" t="0" r="3810" b="8255"/>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86"/>
                    <a:stretch>
                      <a:fillRect/>
                    </a:stretch>
                  </pic:blipFill>
                  <pic:spPr>
                    <a:xfrm>
                      <a:off x="0" y="0"/>
                      <a:ext cx="4168140" cy="4011295"/>
                    </a:xfrm>
                    <a:prstGeom prst="rect">
                      <a:avLst/>
                    </a:prstGeom>
                    <a:noFill/>
                    <a:ln>
                      <a:noFill/>
                    </a:ln>
                  </pic:spPr>
                </pic:pic>
              </a:graphicData>
            </a:graphic>
          </wp:inline>
        </w:drawing>
      </w:r>
    </w:p>
    <w:p>
      <w:pPr>
        <w:spacing w:line="360" w:lineRule="auto"/>
        <w:jc w:val="center"/>
      </w:pPr>
      <w:r>
        <w:drawing>
          <wp:inline distT="0" distB="0" distL="114300" distR="114300">
            <wp:extent cx="4289425" cy="4128770"/>
            <wp:effectExtent l="0" t="0" r="15875" b="5080"/>
            <wp:docPr id="1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pic:cNvPicPr>
                      <a:picLocks noChangeAspect="1"/>
                    </pic:cNvPicPr>
                  </pic:nvPicPr>
                  <pic:blipFill>
                    <a:blip r:embed="rId187"/>
                    <a:stretch>
                      <a:fillRect/>
                    </a:stretch>
                  </pic:blipFill>
                  <pic:spPr>
                    <a:xfrm>
                      <a:off x="0" y="0"/>
                      <a:ext cx="4289425" cy="4128770"/>
                    </a:xfrm>
                    <a:prstGeom prst="rect">
                      <a:avLst/>
                    </a:prstGeom>
                    <a:noFill/>
                    <a:ln>
                      <a:noFill/>
                    </a:ln>
                  </pic:spPr>
                </pic:pic>
              </a:graphicData>
            </a:graphic>
          </wp:inline>
        </w:drawing>
      </w:r>
    </w:p>
    <w:p>
      <w:pPr>
        <w:spacing w:line="360" w:lineRule="auto"/>
        <w:jc w:val="center"/>
      </w:pPr>
      <w:r>
        <w:drawing>
          <wp:inline distT="0" distB="0" distL="114300" distR="114300">
            <wp:extent cx="4265295" cy="4105275"/>
            <wp:effectExtent l="0" t="0" r="1905" b="9525"/>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88"/>
                    <a:stretch>
                      <a:fillRect/>
                    </a:stretch>
                  </pic:blipFill>
                  <pic:spPr>
                    <a:xfrm>
                      <a:off x="0" y="0"/>
                      <a:ext cx="4265295" cy="4105275"/>
                    </a:xfrm>
                    <a:prstGeom prst="rect">
                      <a:avLst/>
                    </a:prstGeom>
                    <a:noFill/>
                    <a:ln>
                      <a:noFill/>
                    </a:ln>
                  </pic:spPr>
                </pic:pic>
              </a:graphicData>
            </a:graphic>
          </wp:inline>
        </w:drawing>
      </w:r>
    </w:p>
    <w:p>
      <w:pPr>
        <w:spacing w:line="360" w:lineRule="auto"/>
        <w:rPr>
          <w:rFonts w:hint="default"/>
          <w:lang w:val="en-US" w:eastAsia="zh-CN"/>
        </w:rPr>
      </w:pPr>
    </w:p>
    <w:p>
      <w:pPr>
        <w:spacing w:line="360" w:lineRule="auto"/>
        <w:rPr>
          <w:sz w:val="24"/>
          <w:szCs w:val="28"/>
        </w:rPr>
      </w:pPr>
    </w:p>
    <w:p>
      <w:pPr>
        <w:spacing w:line="360" w:lineRule="auto"/>
        <w:rPr>
          <w:rFonts w:hint="default"/>
          <w:b/>
          <w:bCs/>
          <w:sz w:val="21"/>
          <w:szCs w:val="21"/>
          <w:lang w:val="en-US" w:eastAsia="zh-CN"/>
        </w:rPr>
      </w:pPr>
      <w:r>
        <w:rPr>
          <w:rFonts w:hint="eastAsia"/>
          <w:b/>
          <w:bCs/>
          <w:sz w:val="21"/>
          <w:szCs w:val="21"/>
          <w:lang w:eastAsia="zh-CN"/>
        </w:rPr>
        <w:t>（</w:t>
      </w:r>
      <w:r>
        <w:rPr>
          <w:rFonts w:hint="eastAsia"/>
          <w:b/>
          <w:bCs/>
          <w:sz w:val="21"/>
          <w:szCs w:val="21"/>
          <w:lang w:val="en-US" w:eastAsia="zh-CN"/>
        </w:rPr>
        <w:t>7</w:t>
      </w:r>
      <w:r>
        <w:rPr>
          <w:rFonts w:hint="eastAsia"/>
          <w:b/>
          <w:bCs/>
          <w:sz w:val="21"/>
          <w:szCs w:val="21"/>
          <w:lang w:eastAsia="zh-CN"/>
        </w:rPr>
        <w:t>）</w:t>
      </w:r>
      <w:r>
        <w:rPr>
          <w:rFonts w:hint="eastAsia"/>
          <w:b/>
          <w:bCs/>
          <w:sz w:val="21"/>
          <w:szCs w:val="21"/>
          <w:lang w:val="en-US" w:eastAsia="zh-CN"/>
        </w:rPr>
        <w:t>测试连通性</w:t>
      </w:r>
    </w:p>
    <w:p>
      <w:pPr>
        <w:spacing w:line="360" w:lineRule="auto"/>
        <w:ind w:firstLine="420" w:firstLineChars="200"/>
        <w:rPr>
          <w:rFonts w:hint="default" w:eastAsiaTheme="minorEastAsia"/>
          <w:lang w:val="en-US" w:eastAsia="zh-CN"/>
        </w:rPr>
      </w:pPr>
      <w:r>
        <w:rPr>
          <w:rFonts w:hint="eastAsia"/>
          <w:lang w:val="en-US" w:eastAsia="zh-CN"/>
        </w:rPr>
        <w:t>在Router1上进行，按照从左到右的顺序，每一个节点都能连通。</w:t>
      </w:r>
    </w:p>
    <w:p>
      <w:pPr>
        <w:spacing w:line="360" w:lineRule="auto"/>
        <w:jc w:val="center"/>
      </w:pPr>
      <w:r>
        <w:drawing>
          <wp:inline distT="0" distB="0" distL="114300" distR="114300">
            <wp:extent cx="4330065" cy="3933825"/>
            <wp:effectExtent l="0" t="0" r="13335" b="952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89"/>
                    <a:srcRect b="5622"/>
                    <a:stretch>
                      <a:fillRect/>
                    </a:stretch>
                  </pic:blipFill>
                  <pic:spPr>
                    <a:xfrm>
                      <a:off x="0" y="0"/>
                      <a:ext cx="4330065" cy="3933825"/>
                    </a:xfrm>
                    <a:prstGeom prst="rect">
                      <a:avLst/>
                    </a:prstGeom>
                    <a:noFill/>
                    <a:ln>
                      <a:noFill/>
                    </a:ln>
                  </pic:spPr>
                </pic:pic>
              </a:graphicData>
            </a:graphic>
          </wp:inline>
        </w:drawing>
      </w:r>
    </w:p>
    <w:p>
      <w:pPr>
        <w:spacing w:line="360" w:lineRule="auto"/>
        <w:jc w:val="center"/>
        <w:rPr>
          <w:sz w:val="24"/>
          <w:szCs w:val="28"/>
        </w:rPr>
      </w:pPr>
      <w:r>
        <w:drawing>
          <wp:inline distT="0" distB="0" distL="114300" distR="114300">
            <wp:extent cx="4296410" cy="4135755"/>
            <wp:effectExtent l="0" t="0" r="8890" b="17145"/>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90"/>
                    <a:stretch>
                      <a:fillRect/>
                    </a:stretch>
                  </pic:blipFill>
                  <pic:spPr>
                    <a:xfrm>
                      <a:off x="0" y="0"/>
                      <a:ext cx="4296410" cy="413575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eastAsia="zh-CN"/>
        </w:rPr>
        <w:t>（</w:t>
      </w:r>
      <w:r>
        <w:rPr>
          <w:rFonts w:hint="eastAsia"/>
          <w:b/>
          <w:bCs/>
          <w:sz w:val="21"/>
          <w:szCs w:val="21"/>
          <w:lang w:val="en-US" w:eastAsia="zh-CN"/>
        </w:rPr>
        <w:t>8</w:t>
      </w:r>
      <w:r>
        <w:rPr>
          <w:rFonts w:hint="eastAsia"/>
          <w:b/>
          <w:bCs/>
          <w:sz w:val="21"/>
          <w:szCs w:val="21"/>
          <w:lang w:eastAsia="zh-CN"/>
        </w:rPr>
        <w:t>）</w:t>
      </w:r>
      <w:r>
        <w:rPr>
          <w:rFonts w:hint="eastAsia"/>
          <w:b/>
          <w:bCs/>
          <w:sz w:val="21"/>
          <w:szCs w:val="21"/>
          <w:lang w:val="en-US" w:eastAsia="zh-CN"/>
        </w:rPr>
        <w:t>debug命令测试</w:t>
      </w:r>
    </w:p>
    <w:p>
      <w:pPr>
        <w:spacing w:line="360" w:lineRule="auto"/>
        <w:jc w:val="center"/>
      </w:pPr>
      <w:r>
        <w:drawing>
          <wp:inline distT="0" distB="0" distL="114300" distR="114300">
            <wp:extent cx="4420870" cy="4255135"/>
            <wp:effectExtent l="0" t="0" r="17780" b="1206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91"/>
                    <a:stretch>
                      <a:fillRect/>
                    </a:stretch>
                  </pic:blipFill>
                  <pic:spPr>
                    <a:xfrm>
                      <a:off x="0" y="0"/>
                      <a:ext cx="4420870" cy="4255135"/>
                    </a:xfrm>
                    <a:prstGeom prst="rect">
                      <a:avLst/>
                    </a:prstGeom>
                    <a:noFill/>
                    <a:ln>
                      <a:noFill/>
                    </a:ln>
                  </pic:spPr>
                </pic:pic>
              </a:graphicData>
            </a:graphic>
          </wp:inline>
        </w:drawing>
      </w:r>
    </w:p>
    <w:p>
      <w:pPr>
        <w:spacing w:line="360" w:lineRule="auto"/>
        <w:jc w:val="center"/>
        <w:rPr>
          <w:sz w:val="24"/>
          <w:szCs w:val="28"/>
        </w:rPr>
      </w:pPr>
      <w:r>
        <w:drawing>
          <wp:inline distT="0" distB="0" distL="114300" distR="114300">
            <wp:extent cx="4288155" cy="4127500"/>
            <wp:effectExtent l="0" t="0" r="17145" b="6350"/>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92"/>
                    <a:stretch>
                      <a:fillRect/>
                    </a:stretch>
                  </pic:blipFill>
                  <pic:spPr>
                    <a:xfrm>
                      <a:off x="0" y="0"/>
                      <a:ext cx="4288155" cy="4127500"/>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实验数据：</w:t>
      </w:r>
    </w:p>
    <w:p>
      <w:pPr>
        <w:spacing w:line="360" w:lineRule="auto"/>
        <w:ind w:firstLine="420" w:firstLineChars="200"/>
        <w:rPr>
          <w:sz w:val="24"/>
          <w:szCs w:val="28"/>
        </w:rPr>
      </w:pPr>
      <w:r>
        <w:rPr>
          <w:rFonts w:hint="eastAsia"/>
          <w:sz w:val="21"/>
          <w:szCs w:val="21"/>
          <w:lang w:val="en-US" w:eastAsia="zh-CN"/>
        </w:rPr>
        <w:t>本次实验无重要实验数据，部分实验步骤以图片的形式记录于实验步骤中。</w:t>
      </w:r>
    </w:p>
    <w:p>
      <w:pPr>
        <w:spacing w:line="360" w:lineRule="auto"/>
        <w:rPr>
          <w:b/>
          <w:sz w:val="24"/>
          <w:szCs w:val="28"/>
        </w:rPr>
      </w:pPr>
      <w:r>
        <w:rPr>
          <w:rFonts w:hint="eastAsia"/>
          <w:b/>
          <w:sz w:val="24"/>
          <w:szCs w:val="28"/>
        </w:rPr>
        <w:t>实验数据处理：</w:t>
      </w:r>
    </w:p>
    <w:p>
      <w:pPr>
        <w:spacing w:line="360" w:lineRule="auto"/>
        <w:ind w:firstLine="420" w:firstLineChars="200"/>
        <w:rPr>
          <w:sz w:val="24"/>
          <w:szCs w:val="28"/>
        </w:rPr>
      </w:pPr>
      <w:r>
        <w:rPr>
          <w:rFonts w:hint="eastAsia"/>
          <w:sz w:val="21"/>
          <w:szCs w:val="21"/>
          <w:lang w:val="en-US" w:eastAsia="zh-CN"/>
        </w:rPr>
        <w:t>由于本次实验未涉及重要的实验数据，因此无需进行数据处理。</w:t>
      </w:r>
    </w:p>
    <w:p>
      <w:pPr>
        <w:spacing w:line="360" w:lineRule="auto"/>
        <w:rPr>
          <w:b/>
          <w:sz w:val="24"/>
          <w:szCs w:val="28"/>
        </w:rPr>
      </w:pPr>
      <w:r>
        <w:rPr>
          <w:rFonts w:hint="eastAsia"/>
          <w:b/>
          <w:sz w:val="24"/>
          <w:szCs w:val="28"/>
        </w:rPr>
        <w:t>实验结果与分析：</w:t>
      </w:r>
    </w:p>
    <w:p>
      <w:pPr>
        <w:spacing w:line="360" w:lineRule="auto"/>
        <w:ind w:firstLine="420" w:firstLineChars="200"/>
        <w:rPr>
          <w:rFonts w:hint="default"/>
          <w:sz w:val="21"/>
          <w:szCs w:val="21"/>
          <w:lang w:val="en-US" w:eastAsia="zh-CN"/>
        </w:rPr>
      </w:pPr>
      <w:r>
        <w:rPr>
          <w:rFonts w:hint="eastAsia"/>
          <w:sz w:val="21"/>
          <w:szCs w:val="21"/>
          <w:lang w:val="en-US" w:eastAsia="zh-CN"/>
        </w:rPr>
        <w:t>本实验为验证性实验，无需进行分析。</w:t>
      </w: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line="360" w:lineRule="auto"/>
        <w:rPr>
          <w:b/>
          <w:sz w:val="24"/>
          <w:szCs w:val="28"/>
        </w:rPr>
      </w:pPr>
    </w:p>
    <w:p>
      <w:pPr>
        <w:spacing w:before="312" w:beforeLines="100" w:line="360" w:lineRule="auto"/>
        <w:rPr>
          <w:b/>
          <w:sz w:val="24"/>
          <w:szCs w:val="28"/>
          <w:u w:val="single"/>
        </w:rPr>
      </w:pPr>
      <w:r>
        <w:rPr>
          <w:rFonts w:hint="eastAsia"/>
          <w:b/>
          <w:sz w:val="24"/>
          <w:szCs w:val="28"/>
        </w:rPr>
        <w:t>实验名称：</w:t>
      </w:r>
    </w:p>
    <w:p>
      <w:pPr>
        <w:spacing w:line="360" w:lineRule="auto"/>
        <w:ind w:firstLine="420" w:firstLineChars="200"/>
        <w:rPr>
          <w:rFonts w:hint="default" w:eastAsiaTheme="minorEastAsia"/>
          <w:sz w:val="21"/>
          <w:szCs w:val="21"/>
          <w:lang w:val="en-US" w:eastAsia="zh-CN"/>
        </w:rPr>
      </w:pPr>
      <w:r>
        <w:rPr>
          <w:rFonts w:hint="eastAsia"/>
          <w:sz w:val="21"/>
          <w:szCs w:val="21"/>
          <w:lang w:val="en-US" w:eastAsia="zh-CN"/>
        </w:rPr>
        <w:t>实验十二：基于思科模拟器的NAT实验</w:t>
      </w:r>
    </w:p>
    <w:p>
      <w:pPr>
        <w:spacing w:line="360" w:lineRule="auto"/>
        <w:rPr>
          <w:b/>
          <w:sz w:val="24"/>
          <w:szCs w:val="28"/>
        </w:rPr>
      </w:pPr>
      <w:r>
        <w:rPr>
          <w:rFonts w:hint="eastAsia"/>
          <w:b/>
          <w:sz w:val="24"/>
          <w:szCs w:val="28"/>
        </w:rPr>
        <w:t>实验目的：</w:t>
      </w:r>
    </w:p>
    <w:p>
      <w:pPr>
        <w:spacing w:line="360" w:lineRule="auto"/>
        <w:ind w:firstLine="420" w:firstLineChars="200"/>
        <w:rPr>
          <w:rFonts w:hint="default"/>
          <w:sz w:val="21"/>
          <w:szCs w:val="21"/>
          <w:lang w:val="en-US" w:eastAsia="zh-CN"/>
        </w:rPr>
      </w:pPr>
      <w:r>
        <w:rPr>
          <w:rFonts w:hint="eastAsia"/>
          <w:sz w:val="21"/>
          <w:szCs w:val="21"/>
          <w:lang w:val="en-US" w:eastAsia="zh-CN"/>
        </w:rPr>
        <w:t>（1）掌握如何向外网发布内网的服务器</w:t>
      </w:r>
    </w:p>
    <w:p>
      <w:pPr>
        <w:spacing w:line="360" w:lineRule="auto"/>
        <w:ind w:firstLine="420" w:firstLineChars="200"/>
        <w:rPr>
          <w:rFonts w:hint="eastAsia"/>
          <w:sz w:val="21"/>
          <w:szCs w:val="21"/>
          <w:lang w:val="en-US" w:eastAsia="zh-CN"/>
        </w:rPr>
      </w:pPr>
      <w:r>
        <w:rPr>
          <w:rFonts w:hint="eastAsia"/>
          <w:sz w:val="21"/>
          <w:szCs w:val="21"/>
          <w:lang w:val="en-US" w:eastAsia="zh-CN"/>
        </w:rPr>
        <w:t>（2）掌握NAT源地址转换和目的地址转换的区别</w:t>
      </w:r>
    </w:p>
    <w:p>
      <w:pPr>
        <w:spacing w:line="360" w:lineRule="auto"/>
        <w:rPr>
          <w:b/>
          <w:sz w:val="24"/>
          <w:szCs w:val="28"/>
        </w:rPr>
      </w:pPr>
      <w:r>
        <w:rPr>
          <w:rFonts w:hint="eastAsia"/>
          <w:b/>
          <w:sz w:val="24"/>
          <w:szCs w:val="28"/>
        </w:rPr>
        <w:t>实验仪器：</w:t>
      </w:r>
    </w:p>
    <w:p>
      <w:pPr>
        <w:spacing w:line="360" w:lineRule="auto"/>
        <w:ind w:firstLine="420" w:firstLineChars="200"/>
        <w:rPr>
          <w:rFonts w:hint="eastAsia"/>
          <w:sz w:val="21"/>
          <w:szCs w:val="21"/>
          <w:lang w:val="en-US" w:eastAsia="zh-CN"/>
        </w:rPr>
      </w:pPr>
      <w:r>
        <w:rPr>
          <w:rFonts w:hint="eastAsia"/>
          <w:sz w:val="21"/>
          <w:szCs w:val="21"/>
          <w:lang w:val="en-US" w:eastAsia="zh-CN"/>
        </w:rPr>
        <w:t>路由器2台、二层交换机1台、V.35线缆1对、主机4台</w:t>
      </w:r>
    </w:p>
    <w:p>
      <w:pPr>
        <w:spacing w:line="360" w:lineRule="auto"/>
        <w:rPr>
          <w:b/>
          <w:sz w:val="24"/>
          <w:szCs w:val="28"/>
        </w:rPr>
      </w:pPr>
      <w:r>
        <w:rPr>
          <w:rFonts w:hint="eastAsia"/>
          <w:b/>
          <w:sz w:val="24"/>
          <w:szCs w:val="28"/>
        </w:rPr>
        <w:t>实验原理：</w:t>
      </w:r>
    </w:p>
    <w:p>
      <w:pPr>
        <w:spacing w:line="360" w:lineRule="auto"/>
        <w:ind w:firstLine="420" w:firstLineChars="200"/>
        <w:rPr>
          <w:rFonts w:hint="eastAsia"/>
          <w:sz w:val="21"/>
          <w:szCs w:val="21"/>
          <w:lang w:val="en-US" w:eastAsia="zh-CN"/>
        </w:rPr>
      </w:pPr>
      <w:r>
        <w:rPr>
          <w:rFonts w:hint="eastAsia"/>
          <w:sz w:val="21"/>
          <w:szCs w:val="21"/>
          <w:lang w:val="en-US" w:eastAsia="zh-CN"/>
        </w:rPr>
        <w:t>计算机网络理论课前段时间刚好学习了NAT网络地址转换，因此借着这个实验再次熟悉NAT。网络地址转换NAT，能帮助解决IP地址资源紧缺的问题，而且使得内外网隔离，提高一定的网络安全保障。NAT将网络划分为内部网络和外部网络两部分。局域网主机利用NAT访问网络时，是将局域网内部的本地地址转换为了全局地址后转发数据包。</w:t>
      </w:r>
    </w:p>
    <w:p>
      <w:pPr>
        <w:spacing w:line="360" w:lineRule="auto"/>
        <w:ind w:firstLine="420" w:firstLineChars="200"/>
        <w:rPr>
          <w:rFonts w:hint="eastAsia"/>
          <w:sz w:val="21"/>
          <w:szCs w:val="21"/>
          <w:lang w:val="en-US" w:eastAsia="zh-CN"/>
        </w:rPr>
      </w:pPr>
      <w:r>
        <w:rPr>
          <w:rFonts w:hint="eastAsia"/>
          <w:sz w:val="21"/>
          <w:szCs w:val="21"/>
          <w:lang w:val="en-US" w:eastAsia="zh-CN"/>
        </w:rPr>
        <w:t>NAT分为两种类型：网络地址转换NAT和网络地址端口转换NAPT。NAT是实现转换后一个本地IP地址对应一个全局地址。NAPT 是实现转换后多个本地IP地址对应一个全局IP地址，并用不同的端口号进行区分。</w:t>
      </w:r>
    </w:p>
    <w:p>
      <w:pPr>
        <w:spacing w:line="360" w:lineRule="auto"/>
        <w:ind w:firstLine="420" w:firstLineChars="200"/>
        <w:rPr>
          <w:rFonts w:hint="eastAsia"/>
          <w:sz w:val="21"/>
          <w:szCs w:val="21"/>
          <w:lang w:val="en-US" w:eastAsia="zh-CN"/>
        </w:rPr>
      </w:pPr>
      <w:r>
        <w:rPr>
          <w:rFonts w:hint="eastAsia"/>
          <w:sz w:val="21"/>
          <w:szCs w:val="21"/>
          <w:lang w:val="en-US" w:eastAsia="zh-CN"/>
        </w:rPr>
        <w:t>在传统的路由交换网络中可以使用路由器实现NAT转换，近年来大多使用防火墙来完成。使用路由器实现NAT 时，常常会发现路由器的性能下降，这是因为每一个经过路由器的数据包都要进行NAT地址转换，这必然消耗系统的CPU资源，而且转换的中间结果还要暂时保存在内存中以便于回应数据的恢复。防火墙的主要功能就是完成这种复杂任务，它的性能不像路由器那样下降明显。</w:t>
      </w:r>
    </w:p>
    <w:p>
      <w:pPr>
        <w:spacing w:line="360" w:lineRule="auto"/>
        <w:ind w:firstLine="420" w:firstLineChars="200"/>
        <w:rPr>
          <w:rFonts w:hint="eastAsia"/>
          <w:sz w:val="21"/>
          <w:szCs w:val="21"/>
          <w:lang w:val="en-US" w:eastAsia="zh-CN"/>
        </w:rPr>
      </w:pPr>
      <w:r>
        <w:rPr>
          <w:rFonts w:hint="eastAsia"/>
          <w:sz w:val="21"/>
          <w:szCs w:val="21"/>
          <w:lang w:val="en-US" w:eastAsia="zh-CN"/>
        </w:rPr>
        <w:t>本实验要实现内网网段192.168.1.0/24的地址转换，假设只有50个公网地址，地址池是200.1.1.100/24-200.1.1.150/24，假设外网服务器地址为100.1.1.X/ 16。本次实验的网络拓扑结构如下所示。</w:t>
      </w:r>
    </w:p>
    <w:p>
      <w:pPr>
        <w:spacing w:line="360" w:lineRule="auto"/>
        <w:jc w:val="center"/>
        <w:rPr>
          <w:sz w:val="24"/>
          <w:szCs w:val="28"/>
        </w:rPr>
      </w:pPr>
      <w:r>
        <w:drawing>
          <wp:inline distT="0" distB="0" distL="114300" distR="114300">
            <wp:extent cx="3974465" cy="1951990"/>
            <wp:effectExtent l="0" t="0" r="6985" b="1016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93"/>
                    <a:stretch>
                      <a:fillRect/>
                    </a:stretch>
                  </pic:blipFill>
                  <pic:spPr>
                    <a:xfrm>
                      <a:off x="0" y="0"/>
                      <a:ext cx="3974465" cy="1951990"/>
                    </a:xfrm>
                    <a:prstGeom prst="rect">
                      <a:avLst/>
                    </a:prstGeom>
                    <a:noFill/>
                    <a:ln>
                      <a:noFill/>
                    </a:ln>
                  </pic:spPr>
                </pic:pic>
              </a:graphicData>
            </a:graphic>
          </wp:inline>
        </w:drawing>
      </w:r>
    </w:p>
    <w:p>
      <w:pPr>
        <w:spacing w:line="360" w:lineRule="auto"/>
        <w:rPr>
          <w:b/>
          <w:sz w:val="24"/>
          <w:szCs w:val="28"/>
        </w:rPr>
      </w:pPr>
      <w:r>
        <w:rPr>
          <w:rFonts w:hint="eastAsia"/>
          <w:b/>
          <w:sz w:val="24"/>
          <w:szCs w:val="28"/>
        </w:rPr>
        <w:t>实验内容与步骤：</w:t>
      </w:r>
    </w:p>
    <w:p>
      <w:pPr>
        <w:spacing w:line="360" w:lineRule="auto"/>
        <w:rPr>
          <w:rFonts w:hint="default" w:eastAsiaTheme="minorEastAsia"/>
          <w:b/>
          <w:bCs/>
          <w:sz w:val="21"/>
          <w:szCs w:val="21"/>
          <w:lang w:val="en-US" w:eastAsia="zh-CN"/>
        </w:rPr>
      </w:pPr>
      <w:r>
        <w:rPr>
          <w:rFonts w:hint="eastAsia"/>
          <w:b/>
          <w:bCs/>
          <w:sz w:val="21"/>
          <w:szCs w:val="21"/>
          <w:lang w:eastAsia="zh-CN"/>
        </w:rPr>
        <w:t>（</w:t>
      </w:r>
      <w:r>
        <w:rPr>
          <w:rFonts w:hint="eastAsia"/>
          <w:b/>
          <w:bCs/>
          <w:sz w:val="21"/>
          <w:szCs w:val="21"/>
          <w:lang w:val="en-US" w:eastAsia="zh-CN"/>
        </w:rPr>
        <w:t>1</w:t>
      </w:r>
      <w:r>
        <w:rPr>
          <w:rFonts w:hint="eastAsia"/>
          <w:b/>
          <w:bCs/>
          <w:sz w:val="21"/>
          <w:szCs w:val="21"/>
          <w:lang w:eastAsia="zh-CN"/>
        </w:rPr>
        <w:t>）</w:t>
      </w:r>
      <w:r>
        <w:rPr>
          <w:rFonts w:hint="eastAsia"/>
          <w:b/>
          <w:bCs/>
          <w:sz w:val="21"/>
          <w:szCs w:val="21"/>
          <w:lang w:val="en-US" w:eastAsia="zh-CN"/>
        </w:rPr>
        <w:t>关闭电源，将HWIC-2T模块拖拽到空卡槽，为路由器添加串口并连线组网</w:t>
      </w:r>
    </w:p>
    <w:p>
      <w:pPr>
        <w:spacing w:line="360" w:lineRule="auto"/>
        <w:jc w:val="center"/>
        <w:rPr>
          <w:sz w:val="24"/>
          <w:szCs w:val="28"/>
        </w:rPr>
      </w:pPr>
      <w:r>
        <w:drawing>
          <wp:inline distT="0" distB="0" distL="114300" distR="114300">
            <wp:extent cx="4086225" cy="2462530"/>
            <wp:effectExtent l="0" t="0" r="9525" b="13970"/>
            <wp:docPr id="1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
                    <pic:cNvPicPr>
                      <a:picLocks noChangeAspect="1"/>
                    </pic:cNvPicPr>
                  </pic:nvPicPr>
                  <pic:blipFill>
                    <a:blip r:embed="rId194"/>
                    <a:stretch>
                      <a:fillRect/>
                    </a:stretch>
                  </pic:blipFill>
                  <pic:spPr>
                    <a:xfrm>
                      <a:off x="0" y="0"/>
                      <a:ext cx="4086225" cy="246253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（2）配置网卡地址</w:t>
      </w:r>
    </w:p>
    <w:p>
      <w:pPr>
        <w:spacing w:line="360" w:lineRule="auto"/>
        <w:ind w:firstLine="420" w:firstLineChars="200"/>
        <w:rPr>
          <w:rFonts w:hint="default"/>
          <w:sz w:val="21"/>
          <w:szCs w:val="21"/>
          <w:lang w:val="en-US" w:eastAsia="zh-CN"/>
        </w:rPr>
      </w:pPr>
      <w:r>
        <w:rPr>
          <w:rFonts w:hint="eastAsia"/>
          <w:sz w:val="21"/>
          <w:szCs w:val="21"/>
          <w:lang w:val="en-US" w:eastAsia="zh-CN"/>
        </w:rPr>
        <w:t>PC0</w:t>
      </w:r>
    </w:p>
    <w:p>
      <w:pPr>
        <w:spacing w:line="360" w:lineRule="auto"/>
        <w:jc w:val="center"/>
        <w:rPr>
          <w:sz w:val="24"/>
          <w:szCs w:val="28"/>
        </w:rPr>
      </w:pPr>
      <w:r>
        <w:drawing>
          <wp:inline distT="0" distB="0" distL="114300" distR="114300">
            <wp:extent cx="4257675" cy="4097655"/>
            <wp:effectExtent l="0" t="0" r="9525" b="171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5"/>
                    <a:stretch>
                      <a:fillRect/>
                    </a:stretch>
                  </pic:blipFill>
                  <pic:spPr>
                    <a:xfrm>
                      <a:off x="0" y="0"/>
                      <a:ext cx="4257675" cy="409765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eastAsia"/>
          <w:sz w:val="21"/>
          <w:szCs w:val="21"/>
          <w:lang w:val="en-US" w:eastAsia="zh-CN"/>
        </w:rPr>
      </w:pPr>
    </w:p>
    <w:p>
      <w:pPr>
        <w:spacing w:line="360" w:lineRule="auto"/>
        <w:ind w:firstLine="420" w:firstLineChars="200"/>
        <w:rPr>
          <w:rFonts w:hint="default"/>
          <w:sz w:val="21"/>
          <w:szCs w:val="21"/>
          <w:lang w:val="en-US" w:eastAsia="zh-CN"/>
        </w:rPr>
      </w:pPr>
      <w:r>
        <w:rPr>
          <w:rFonts w:hint="eastAsia"/>
          <w:sz w:val="21"/>
          <w:szCs w:val="21"/>
          <w:lang w:val="en-US" w:eastAsia="zh-CN"/>
        </w:rPr>
        <w:t>PC3</w:t>
      </w:r>
    </w:p>
    <w:p>
      <w:pPr>
        <w:spacing w:line="360" w:lineRule="auto"/>
        <w:jc w:val="center"/>
        <w:rPr>
          <w:sz w:val="24"/>
          <w:szCs w:val="28"/>
        </w:rPr>
      </w:pPr>
      <w:r>
        <w:drawing>
          <wp:inline distT="0" distB="0" distL="114300" distR="114300">
            <wp:extent cx="4124960" cy="3970655"/>
            <wp:effectExtent l="0" t="0" r="8890" b="1079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96"/>
                    <a:stretch>
                      <a:fillRect/>
                    </a:stretch>
                  </pic:blipFill>
                  <pic:spPr>
                    <a:xfrm>
                      <a:off x="0" y="0"/>
                      <a:ext cx="4124960" cy="397065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（3）配置路由器</w:t>
      </w:r>
    </w:p>
    <w:p>
      <w:pPr>
        <w:spacing w:line="360" w:lineRule="auto"/>
        <w:ind w:firstLine="420" w:firstLineChars="200"/>
        <w:rPr>
          <w:rFonts w:hint="default"/>
          <w:sz w:val="21"/>
          <w:szCs w:val="21"/>
          <w:lang w:val="en-US" w:eastAsia="zh-CN"/>
        </w:rPr>
      </w:pPr>
      <w:r>
        <w:rPr>
          <w:rFonts w:hint="eastAsia"/>
          <w:sz w:val="21"/>
          <w:szCs w:val="21"/>
          <w:lang w:val="en-US" w:eastAsia="zh-CN"/>
        </w:rPr>
        <w:t>配置R0</w:t>
      </w:r>
    </w:p>
    <w:p>
      <w:pPr>
        <w:spacing w:line="360" w:lineRule="auto"/>
        <w:jc w:val="center"/>
      </w:pPr>
      <w:r>
        <w:drawing>
          <wp:inline distT="0" distB="0" distL="114300" distR="114300">
            <wp:extent cx="4079240" cy="3708400"/>
            <wp:effectExtent l="0" t="0" r="1651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97"/>
                    <a:srcRect b="5554"/>
                    <a:stretch>
                      <a:fillRect/>
                    </a:stretch>
                  </pic:blipFill>
                  <pic:spPr>
                    <a:xfrm>
                      <a:off x="0" y="0"/>
                      <a:ext cx="4079240" cy="3708400"/>
                    </a:xfrm>
                    <a:prstGeom prst="rect">
                      <a:avLst/>
                    </a:prstGeom>
                    <a:noFill/>
                    <a:ln>
                      <a:noFill/>
                    </a:ln>
                  </pic:spPr>
                </pic:pic>
              </a:graphicData>
            </a:graphic>
          </wp:inline>
        </w:drawing>
      </w:r>
    </w:p>
    <w:p>
      <w:pPr>
        <w:spacing w:line="360" w:lineRule="auto"/>
        <w:ind w:firstLine="420" w:firstLineChars="200"/>
      </w:pPr>
      <w:r>
        <w:rPr>
          <w:rFonts w:hint="eastAsia"/>
          <w:sz w:val="21"/>
          <w:szCs w:val="21"/>
          <w:lang w:val="en-US" w:eastAsia="zh-CN"/>
        </w:rPr>
        <w:t>配置R1</w:t>
      </w:r>
    </w:p>
    <w:p>
      <w:pPr>
        <w:spacing w:line="360" w:lineRule="auto"/>
        <w:jc w:val="center"/>
      </w:pPr>
      <w:r>
        <w:drawing>
          <wp:inline distT="0" distB="0" distL="114300" distR="114300">
            <wp:extent cx="4183380" cy="4026535"/>
            <wp:effectExtent l="0" t="0" r="7620" b="1206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98"/>
                    <a:stretch>
                      <a:fillRect/>
                    </a:stretch>
                  </pic:blipFill>
                  <pic:spPr>
                    <a:xfrm>
                      <a:off x="0" y="0"/>
                      <a:ext cx="4183380" cy="4026535"/>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查看R0</w:t>
      </w:r>
    </w:p>
    <w:p>
      <w:pPr>
        <w:spacing w:line="360" w:lineRule="auto"/>
        <w:jc w:val="center"/>
      </w:pPr>
      <w:r>
        <w:drawing>
          <wp:inline distT="0" distB="0" distL="114300" distR="114300">
            <wp:extent cx="4122420" cy="3967480"/>
            <wp:effectExtent l="0" t="0" r="11430" b="1397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99"/>
                    <a:stretch>
                      <a:fillRect/>
                    </a:stretch>
                  </pic:blipFill>
                  <pic:spPr>
                    <a:xfrm>
                      <a:off x="0" y="0"/>
                      <a:ext cx="4122420" cy="3967480"/>
                    </a:xfrm>
                    <a:prstGeom prst="rect">
                      <a:avLst/>
                    </a:prstGeom>
                    <a:noFill/>
                    <a:ln>
                      <a:noFill/>
                    </a:ln>
                  </pic:spPr>
                </pic:pic>
              </a:graphicData>
            </a:graphic>
          </wp:inline>
        </w:drawing>
      </w:r>
    </w:p>
    <w:p>
      <w:pPr>
        <w:spacing w:line="360" w:lineRule="auto"/>
        <w:ind w:firstLine="420" w:firstLineChars="200"/>
        <w:rPr>
          <w:rFonts w:hint="eastAsia"/>
          <w:sz w:val="21"/>
          <w:szCs w:val="21"/>
          <w:lang w:val="en-US" w:eastAsia="zh-CN"/>
        </w:rPr>
      </w:pPr>
      <w:r>
        <w:rPr>
          <w:rFonts w:hint="eastAsia"/>
          <w:sz w:val="21"/>
          <w:szCs w:val="21"/>
          <w:lang w:val="en-US" w:eastAsia="zh-CN"/>
        </w:rPr>
        <w:t>查看R1</w:t>
      </w:r>
    </w:p>
    <w:p>
      <w:pPr>
        <w:spacing w:line="360" w:lineRule="auto"/>
        <w:jc w:val="center"/>
        <w:rPr>
          <w:sz w:val="24"/>
          <w:szCs w:val="28"/>
        </w:rPr>
      </w:pPr>
      <w:r>
        <w:drawing>
          <wp:inline distT="0" distB="0" distL="114300" distR="114300">
            <wp:extent cx="4134485" cy="3759200"/>
            <wp:effectExtent l="0" t="0" r="18415" b="1270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00"/>
                    <a:srcRect b="5537"/>
                    <a:stretch>
                      <a:fillRect/>
                    </a:stretch>
                  </pic:blipFill>
                  <pic:spPr>
                    <a:xfrm>
                      <a:off x="0" y="0"/>
                      <a:ext cx="4134485" cy="375920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（4）配置R0默认路由</w:t>
      </w:r>
    </w:p>
    <w:p>
      <w:pPr>
        <w:spacing w:line="360" w:lineRule="auto"/>
        <w:ind w:firstLine="420" w:firstLineChars="200"/>
        <w:rPr>
          <w:rFonts w:hint="default"/>
          <w:sz w:val="21"/>
          <w:szCs w:val="21"/>
          <w:lang w:val="en-US" w:eastAsia="zh-CN"/>
        </w:rPr>
      </w:pPr>
      <w:r>
        <w:rPr>
          <w:rFonts w:hint="eastAsia"/>
          <w:sz w:val="21"/>
          <w:szCs w:val="21"/>
          <w:lang w:val="en-US" w:eastAsia="zh-CN"/>
        </w:rPr>
        <w:t>查看R0路由表</w:t>
      </w:r>
    </w:p>
    <w:p>
      <w:pPr>
        <w:spacing w:line="360" w:lineRule="auto"/>
        <w:jc w:val="center"/>
      </w:pPr>
      <w:r>
        <w:drawing>
          <wp:inline distT="0" distB="0" distL="114300" distR="114300">
            <wp:extent cx="4102100" cy="3948430"/>
            <wp:effectExtent l="0" t="0" r="12700" b="139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01"/>
                    <a:stretch>
                      <a:fillRect/>
                    </a:stretch>
                  </pic:blipFill>
                  <pic:spPr>
                    <a:xfrm>
                      <a:off x="0" y="0"/>
                      <a:ext cx="4102100" cy="3948430"/>
                    </a:xfrm>
                    <a:prstGeom prst="rect">
                      <a:avLst/>
                    </a:prstGeom>
                    <a:noFill/>
                    <a:ln>
                      <a:noFill/>
                    </a:ln>
                  </pic:spPr>
                </pic:pic>
              </a:graphicData>
            </a:graphic>
          </wp:inline>
        </w:drawing>
      </w:r>
    </w:p>
    <w:p>
      <w:pPr>
        <w:spacing w:line="360" w:lineRule="auto"/>
      </w:pPr>
    </w:p>
    <w:p>
      <w:pPr>
        <w:spacing w:line="360" w:lineRule="auto"/>
        <w:ind w:firstLine="420" w:firstLineChars="200"/>
        <w:rPr>
          <w:rFonts w:hint="eastAsia"/>
          <w:sz w:val="21"/>
          <w:szCs w:val="21"/>
          <w:lang w:val="en-US" w:eastAsia="zh-CN"/>
        </w:rPr>
      </w:pPr>
      <w:r>
        <w:rPr>
          <w:rFonts w:hint="eastAsia"/>
          <w:sz w:val="21"/>
          <w:szCs w:val="21"/>
          <w:lang w:val="en-US" w:eastAsia="zh-CN"/>
        </w:rPr>
        <w:t>查看R1路由表</w:t>
      </w:r>
    </w:p>
    <w:p>
      <w:pPr>
        <w:spacing w:line="360" w:lineRule="auto"/>
        <w:jc w:val="center"/>
        <w:rPr>
          <w:sz w:val="24"/>
          <w:szCs w:val="28"/>
        </w:rPr>
      </w:pPr>
      <w:r>
        <w:drawing>
          <wp:inline distT="0" distB="0" distL="114300" distR="114300">
            <wp:extent cx="4025900" cy="3874770"/>
            <wp:effectExtent l="0" t="0" r="12700" b="1143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02"/>
                    <a:stretch>
                      <a:fillRect/>
                    </a:stretch>
                  </pic:blipFill>
                  <pic:spPr>
                    <a:xfrm>
                      <a:off x="0" y="0"/>
                      <a:ext cx="4025900" cy="387477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（5）在R0上配置NAT</w:t>
      </w:r>
    </w:p>
    <w:p>
      <w:pPr>
        <w:spacing w:line="360" w:lineRule="auto"/>
        <w:jc w:val="center"/>
        <w:rPr>
          <w:rFonts w:hint="eastAsia"/>
          <w:b/>
          <w:bCs/>
          <w:sz w:val="21"/>
          <w:szCs w:val="21"/>
          <w:lang w:val="en-US" w:eastAsia="zh-CN"/>
        </w:rPr>
      </w:pPr>
      <w:r>
        <w:drawing>
          <wp:inline distT="0" distB="0" distL="114300" distR="114300">
            <wp:extent cx="4051300" cy="3898900"/>
            <wp:effectExtent l="0" t="0" r="635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03"/>
                    <a:stretch>
                      <a:fillRect/>
                    </a:stretch>
                  </pic:blipFill>
                  <pic:spPr>
                    <a:xfrm>
                      <a:off x="0" y="0"/>
                      <a:ext cx="4051300" cy="3898900"/>
                    </a:xfrm>
                    <a:prstGeom prst="rect">
                      <a:avLst/>
                    </a:prstGeom>
                    <a:noFill/>
                    <a:ln>
                      <a:noFill/>
                    </a:ln>
                  </pic:spPr>
                </pic:pic>
              </a:graphicData>
            </a:graphic>
          </wp:inline>
        </w:drawing>
      </w:r>
    </w:p>
    <w:p>
      <w:pPr>
        <w:spacing w:line="360" w:lineRule="auto"/>
        <w:rPr>
          <w:sz w:val="24"/>
          <w:szCs w:val="28"/>
        </w:rPr>
      </w:pPr>
    </w:p>
    <w:p>
      <w:pPr>
        <w:spacing w:line="360" w:lineRule="auto"/>
        <w:rPr>
          <w:rFonts w:hint="default"/>
          <w:b/>
          <w:bCs/>
          <w:sz w:val="21"/>
          <w:szCs w:val="21"/>
          <w:lang w:val="en-US" w:eastAsia="zh-CN"/>
        </w:rPr>
      </w:pPr>
      <w:r>
        <w:rPr>
          <w:rFonts w:hint="eastAsia"/>
          <w:b/>
          <w:bCs/>
          <w:sz w:val="21"/>
          <w:szCs w:val="21"/>
          <w:lang w:val="en-US" w:eastAsia="zh-CN"/>
        </w:rPr>
        <w:t>（6）验证测试</w:t>
      </w:r>
    </w:p>
    <w:p>
      <w:pPr>
        <w:spacing w:line="360" w:lineRule="auto"/>
        <w:ind w:firstLine="420" w:firstLineChars="200"/>
        <w:rPr>
          <w:rFonts w:hint="default"/>
          <w:sz w:val="21"/>
          <w:szCs w:val="21"/>
          <w:lang w:val="en-US" w:eastAsia="zh-CN"/>
        </w:rPr>
      </w:pPr>
      <w:r>
        <w:rPr>
          <w:rFonts w:hint="eastAsia"/>
          <w:sz w:val="21"/>
          <w:szCs w:val="21"/>
          <w:lang w:val="en-US" w:eastAsia="zh-CN"/>
        </w:rPr>
        <w:t>PC ping 各个节点</w:t>
      </w:r>
    </w:p>
    <w:p>
      <w:pPr>
        <w:spacing w:line="360" w:lineRule="auto"/>
        <w:jc w:val="center"/>
        <w:rPr>
          <w:rFonts w:hint="eastAsia"/>
          <w:sz w:val="24"/>
          <w:szCs w:val="28"/>
          <w:lang w:val="en-US" w:eastAsia="zh-CN"/>
        </w:rPr>
      </w:pPr>
      <w:r>
        <w:drawing>
          <wp:inline distT="0" distB="0" distL="114300" distR="114300">
            <wp:extent cx="4257040" cy="3857625"/>
            <wp:effectExtent l="0" t="0" r="10160" b="9525"/>
            <wp:docPr id="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
                    <pic:cNvPicPr>
                      <a:picLocks noChangeAspect="1"/>
                    </pic:cNvPicPr>
                  </pic:nvPicPr>
                  <pic:blipFill>
                    <a:blip r:embed="rId204"/>
                    <a:srcRect b="5858"/>
                    <a:stretch>
                      <a:fillRect/>
                    </a:stretch>
                  </pic:blipFill>
                  <pic:spPr>
                    <a:xfrm>
                      <a:off x="0" y="0"/>
                      <a:ext cx="4257040" cy="3857625"/>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R0 ping各个节点</w:t>
      </w:r>
    </w:p>
    <w:p>
      <w:pPr>
        <w:spacing w:line="360" w:lineRule="auto"/>
        <w:jc w:val="center"/>
      </w:pPr>
      <w:r>
        <w:drawing>
          <wp:inline distT="0" distB="0" distL="114300" distR="114300">
            <wp:extent cx="4189095" cy="3806825"/>
            <wp:effectExtent l="0" t="0" r="1905"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05"/>
                    <a:srcRect b="5573"/>
                    <a:stretch>
                      <a:fillRect/>
                    </a:stretch>
                  </pic:blipFill>
                  <pic:spPr>
                    <a:xfrm>
                      <a:off x="0" y="0"/>
                      <a:ext cx="4189095" cy="3806825"/>
                    </a:xfrm>
                    <a:prstGeom prst="rect">
                      <a:avLst/>
                    </a:prstGeom>
                    <a:noFill/>
                    <a:ln>
                      <a:noFill/>
                    </a:ln>
                  </pic:spPr>
                </pic:pic>
              </a:graphicData>
            </a:graphic>
          </wp:inline>
        </w:drawing>
      </w:r>
    </w:p>
    <w:p>
      <w:pPr>
        <w:spacing w:line="360" w:lineRule="auto"/>
        <w:ind w:firstLine="420" w:firstLineChars="200"/>
        <w:rPr>
          <w:rFonts w:hint="default"/>
          <w:sz w:val="21"/>
          <w:szCs w:val="21"/>
          <w:lang w:val="en-US" w:eastAsia="zh-CN"/>
        </w:rPr>
      </w:pPr>
      <w:r>
        <w:rPr>
          <w:rFonts w:hint="eastAsia"/>
          <w:sz w:val="21"/>
          <w:szCs w:val="21"/>
          <w:lang w:val="en-US" w:eastAsia="zh-CN"/>
        </w:rPr>
        <w:t>R1 ping各个节点</w:t>
      </w:r>
    </w:p>
    <w:p>
      <w:pPr>
        <w:spacing w:line="360" w:lineRule="auto"/>
        <w:jc w:val="center"/>
        <w:rPr>
          <w:sz w:val="24"/>
          <w:szCs w:val="28"/>
        </w:rPr>
      </w:pPr>
      <w:r>
        <w:drawing>
          <wp:inline distT="0" distB="0" distL="114300" distR="114300">
            <wp:extent cx="4199890" cy="4041775"/>
            <wp:effectExtent l="0" t="0" r="10160" b="1587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06"/>
                    <a:stretch>
                      <a:fillRect/>
                    </a:stretch>
                  </pic:blipFill>
                  <pic:spPr>
                    <a:xfrm>
                      <a:off x="0" y="0"/>
                      <a:ext cx="4199890" cy="4041775"/>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（7）查看配置</w:t>
      </w:r>
    </w:p>
    <w:p>
      <w:pPr>
        <w:spacing w:line="360" w:lineRule="auto"/>
        <w:ind w:firstLine="420" w:firstLineChars="200"/>
        <w:rPr>
          <w:rFonts w:hint="default"/>
          <w:sz w:val="21"/>
          <w:szCs w:val="21"/>
          <w:lang w:val="en-US" w:eastAsia="zh-CN"/>
        </w:rPr>
      </w:pPr>
      <w:r>
        <w:rPr>
          <w:rFonts w:hint="eastAsia"/>
          <w:sz w:val="21"/>
          <w:szCs w:val="21"/>
          <w:lang w:val="en-US" w:eastAsia="zh-CN"/>
        </w:rPr>
        <w:t>PC ping外部服务器，查看地址转换情况</w:t>
      </w:r>
    </w:p>
    <w:p>
      <w:pPr>
        <w:spacing w:line="360" w:lineRule="auto"/>
        <w:jc w:val="center"/>
      </w:pPr>
      <w:r>
        <w:drawing>
          <wp:inline distT="0" distB="0" distL="114300" distR="114300">
            <wp:extent cx="4114165" cy="3717925"/>
            <wp:effectExtent l="0" t="0" r="635" b="15875"/>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
                    <pic:cNvPicPr>
                      <a:picLocks noChangeAspect="1"/>
                    </pic:cNvPicPr>
                  </pic:nvPicPr>
                  <pic:blipFill>
                    <a:blip r:embed="rId207"/>
                    <a:srcRect b="6112"/>
                    <a:stretch>
                      <a:fillRect/>
                    </a:stretch>
                  </pic:blipFill>
                  <pic:spPr>
                    <a:xfrm>
                      <a:off x="0" y="0"/>
                      <a:ext cx="4114165" cy="3717925"/>
                    </a:xfrm>
                    <a:prstGeom prst="rect">
                      <a:avLst/>
                    </a:prstGeom>
                    <a:noFill/>
                    <a:ln>
                      <a:noFill/>
                    </a:ln>
                  </pic:spPr>
                </pic:pic>
              </a:graphicData>
            </a:graphic>
          </wp:inline>
        </w:drawing>
      </w:r>
    </w:p>
    <w:p>
      <w:pPr>
        <w:spacing w:line="360" w:lineRule="auto"/>
        <w:jc w:val="center"/>
        <w:rPr>
          <w:sz w:val="24"/>
          <w:szCs w:val="28"/>
        </w:rPr>
      </w:pPr>
      <w:r>
        <w:drawing>
          <wp:inline distT="0" distB="0" distL="114300" distR="114300">
            <wp:extent cx="4271010" cy="4110990"/>
            <wp:effectExtent l="0" t="0" r="15240" b="381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208"/>
                    <a:stretch>
                      <a:fillRect/>
                    </a:stretch>
                  </pic:blipFill>
                  <pic:spPr>
                    <a:xfrm>
                      <a:off x="0" y="0"/>
                      <a:ext cx="4271010" cy="4110990"/>
                    </a:xfrm>
                    <a:prstGeom prst="rect">
                      <a:avLst/>
                    </a:prstGeom>
                    <a:noFill/>
                    <a:ln>
                      <a:noFill/>
                    </a:ln>
                  </pic:spPr>
                </pic:pic>
              </a:graphicData>
            </a:graphic>
          </wp:inline>
        </w:drawing>
      </w:r>
    </w:p>
    <w:p>
      <w:pPr>
        <w:spacing w:line="360" w:lineRule="auto"/>
        <w:rPr>
          <w:rFonts w:hint="default"/>
          <w:b/>
          <w:bCs/>
          <w:sz w:val="21"/>
          <w:szCs w:val="21"/>
          <w:lang w:val="en-US" w:eastAsia="zh-CN"/>
        </w:rPr>
      </w:pPr>
      <w:r>
        <w:rPr>
          <w:rFonts w:hint="eastAsia"/>
          <w:b/>
          <w:bCs/>
          <w:sz w:val="21"/>
          <w:szCs w:val="21"/>
          <w:lang w:val="en-US" w:eastAsia="zh-CN"/>
        </w:rPr>
        <w:t>（8）查看地址转换的统计情况</w:t>
      </w:r>
    </w:p>
    <w:p>
      <w:pPr>
        <w:spacing w:line="360" w:lineRule="auto"/>
        <w:jc w:val="center"/>
      </w:pPr>
      <w:r>
        <w:drawing>
          <wp:inline distT="0" distB="0" distL="114300" distR="114300">
            <wp:extent cx="4225290" cy="4066540"/>
            <wp:effectExtent l="0" t="0" r="3810" b="10160"/>
            <wp:docPr id="2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
                    <pic:cNvPicPr>
                      <a:picLocks noChangeAspect="1"/>
                    </pic:cNvPicPr>
                  </pic:nvPicPr>
                  <pic:blipFill>
                    <a:blip r:embed="rId209"/>
                    <a:stretch>
                      <a:fillRect/>
                    </a:stretch>
                  </pic:blipFill>
                  <pic:spPr>
                    <a:xfrm>
                      <a:off x="0" y="0"/>
                      <a:ext cx="4225290" cy="4066540"/>
                    </a:xfrm>
                    <a:prstGeom prst="rect">
                      <a:avLst/>
                    </a:prstGeom>
                    <a:noFill/>
                    <a:ln>
                      <a:noFill/>
                    </a:ln>
                  </pic:spPr>
                </pic:pic>
              </a:graphicData>
            </a:graphic>
          </wp:inline>
        </w:drawing>
      </w:r>
    </w:p>
    <w:p>
      <w:pPr>
        <w:spacing w:line="360" w:lineRule="auto"/>
        <w:rPr>
          <w:sz w:val="24"/>
          <w:szCs w:val="28"/>
        </w:rPr>
      </w:pPr>
    </w:p>
    <w:p>
      <w:pPr>
        <w:spacing w:line="360" w:lineRule="auto"/>
        <w:rPr>
          <w:ins w:id="52" w:author="李晓" w:date="2023-12-13T20:12:43Z"/>
          <w:b/>
          <w:sz w:val="24"/>
          <w:szCs w:val="28"/>
        </w:rPr>
      </w:pPr>
      <w:ins w:id="53" w:author="李晓" w:date="2023-12-13T20:12:43Z">
        <w:r>
          <w:rPr>
            <w:rFonts w:hint="eastAsia"/>
            <w:b/>
            <w:sz w:val="24"/>
            <w:szCs w:val="28"/>
          </w:rPr>
          <w:t>实验数据：</w:t>
        </w:r>
      </w:ins>
    </w:p>
    <w:p>
      <w:pPr>
        <w:spacing w:line="360" w:lineRule="auto"/>
        <w:ind w:firstLine="420" w:firstLineChars="200"/>
        <w:rPr>
          <w:ins w:id="54" w:author="李晓" w:date="2023-12-13T20:12:43Z"/>
          <w:sz w:val="24"/>
          <w:szCs w:val="28"/>
        </w:rPr>
      </w:pPr>
      <w:r>
        <w:rPr>
          <w:rFonts w:hint="eastAsia"/>
          <w:sz w:val="21"/>
          <w:szCs w:val="21"/>
          <w:lang w:val="en-US" w:eastAsia="zh-CN"/>
        </w:rPr>
        <w:t>本次实验无重要实验数据，部分实验步骤以图片的形式记录于实验步骤中。</w:t>
      </w:r>
    </w:p>
    <w:p>
      <w:pPr>
        <w:spacing w:line="360" w:lineRule="auto"/>
        <w:rPr>
          <w:ins w:id="55" w:author="李晓" w:date="2023-12-13T20:12:43Z"/>
          <w:b/>
          <w:sz w:val="24"/>
          <w:szCs w:val="28"/>
        </w:rPr>
      </w:pPr>
      <w:ins w:id="56" w:author="李晓" w:date="2023-12-13T20:12:43Z">
        <w:r>
          <w:rPr>
            <w:rFonts w:hint="eastAsia"/>
            <w:b/>
            <w:sz w:val="24"/>
            <w:szCs w:val="28"/>
          </w:rPr>
          <w:t>实验数据处理：</w:t>
        </w:r>
      </w:ins>
    </w:p>
    <w:p>
      <w:pPr>
        <w:spacing w:line="360" w:lineRule="auto"/>
        <w:ind w:firstLine="420" w:firstLineChars="200"/>
        <w:rPr>
          <w:ins w:id="57" w:author="李晓" w:date="2023-12-13T20:12:43Z"/>
          <w:rFonts w:hint="default"/>
          <w:sz w:val="21"/>
          <w:szCs w:val="21"/>
          <w:lang w:val="en-US" w:eastAsia="zh-CN"/>
        </w:rPr>
      </w:pPr>
      <w:r>
        <w:rPr>
          <w:rFonts w:hint="eastAsia"/>
          <w:sz w:val="21"/>
          <w:szCs w:val="21"/>
          <w:lang w:val="en-US" w:eastAsia="zh-CN"/>
        </w:rPr>
        <w:t>由于本次实验未涉及重要的实验数据，因此无需进行数据处理。</w:t>
      </w:r>
    </w:p>
    <w:p>
      <w:pPr>
        <w:spacing w:line="360" w:lineRule="auto"/>
        <w:rPr>
          <w:ins w:id="58" w:author="李晓" w:date="2023-12-13T20:12:43Z"/>
          <w:b/>
          <w:sz w:val="24"/>
          <w:szCs w:val="28"/>
        </w:rPr>
      </w:pPr>
      <w:ins w:id="59" w:author="李晓" w:date="2023-12-13T20:12:43Z">
        <w:r>
          <w:rPr>
            <w:rFonts w:hint="eastAsia"/>
            <w:b/>
            <w:sz w:val="24"/>
            <w:szCs w:val="28"/>
          </w:rPr>
          <w:t>实验结果与分析：</w:t>
        </w:r>
      </w:ins>
    </w:p>
    <w:p>
      <w:pPr>
        <w:spacing w:line="360" w:lineRule="auto"/>
        <w:ind w:firstLine="420" w:firstLineChars="200"/>
        <w:rPr>
          <w:rFonts w:hint="eastAsia"/>
          <w:sz w:val="21"/>
          <w:szCs w:val="21"/>
          <w:lang w:val="en-US" w:eastAsia="zh-CN"/>
        </w:rPr>
      </w:pPr>
      <w:r>
        <w:rPr>
          <w:rFonts w:hint="eastAsia"/>
          <w:sz w:val="21"/>
          <w:szCs w:val="21"/>
          <w:lang w:val="en-US" w:eastAsia="zh-CN"/>
        </w:rPr>
        <w:t>在这个环节，将针对实验指导书中的部分思考问题进行回答。</w:t>
      </w:r>
    </w:p>
    <w:p>
      <w:pPr>
        <w:spacing w:line="360" w:lineRule="auto"/>
        <w:rPr>
          <w:rFonts w:hint="eastAsia"/>
          <w:b/>
          <w:bCs/>
          <w:sz w:val="21"/>
          <w:szCs w:val="21"/>
          <w:lang w:val="en-US" w:eastAsia="zh-CN"/>
        </w:rPr>
      </w:pPr>
      <w:r>
        <w:rPr>
          <w:rFonts w:hint="eastAsia"/>
          <w:b/>
          <w:bCs/>
          <w:sz w:val="21"/>
          <w:szCs w:val="21"/>
          <w:lang w:val="en-US" w:eastAsia="zh-CN"/>
        </w:rPr>
        <w:t>（一）什么情况下使用静态NAT？什么情况下使用动态 NAT？为什么？</w:t>
      </w:r>
    </w:p>
    <w:p>
      <w:pPr>
        <w:spacing w:line="360" w:lineRule="auto"/>
        <w:rPr>
          <w:rFonts w:hint="default" w:eastAsiaTheme="minor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静态NAT使用场景</w:t>
      </w:r>
    </w:p>
    <w:p>
      <w:pPr>
        <w:spacing w:line="360" w:lineRule="auto"/>
        <w:ind w:firstLine="420" w:firstLineChars="200"/>
        <w:rPr>
          <w:rFonts w:hint="eastAsia"/>
          <w:sz w:val="21"/>
          <w:szCs w:val="21"/>
          <w:lang w:val="en-US" w:eastAsia="zh-CN"/>
        </w:rPr>
      </w:pPr>
      <w:r>
        <w:rPr>
          <w:rFonts w:hint="eastAsia"/>
          <w:sz w:val="21"/>
          <w:szCs w:val="21"/>
          <w:lang w:val="en-US" w:eastAsia="zh-CN"/>
        </w:rPr>
        <w:t>服务器映射：静态NAT通常用于将特定的私有IP地址映射到一个固定的公有IP地址。这对于需要在互联网上提供服务的服务器是很常见的情况，例如Web服务器、邮件服务器等。</w:t>
      </w:r>
    </w:p>
    <w:p>
      <w:pPr>
        <w:spacing w:line="360" w:lineRule="auto"/>
        <w:ind w:firstLine="420" w:firstLineChars="200"/>
        <w:rPr>
          <w:rFonts w:hint="eastAsia"/>
          <w:sz w:val="21"/>
          <w:szCs w:val="21"/>
          <w:lang w:val="en-US" w:eastAsia="zh-CN"/>
        </w:rPr>
      </w:pPr>
      <w:r>
        <w:rPr>
          <w:rFonts w:hint="eastAsia"/>
          <w:sz w:val="21"/>
          <w:szCs w:val="21"/>
          <w:lang w:val="en-US" w:eastAsia="zh-CN"/>
        </w:rPr>
        <w:t>安全性需求：当需要确保内部网络中的特定设备总是使用相同的公有IP地址时，可以使用静态NAT。这有助于提高网络的安全性，因为外部网络无法直接了解内部网络中的实际IP地址。</w:t>
      </w:r>
    </w:p>
    <w:p>
      <w:pPr>
        <w:spacing w:line="360" w:lineRule="auto"/>
        <w:ind w:firstLine="420" w:firstLineChars="200"/>
        <w:rPr>
          <w:rFonts w:hint="eastAsia"/>
          <w:sz w:val="21"/>
          <w:szCs w:val="21"/>
          <w:lang w:val="en-US" w:eastAsia="zh-CN"/>
        </w:rPr>
      </w:pPr>
      <w:r>
        <w:rPr>
          <w:rFonts w:hint="eastAsia"/>
          <w:sz w:val="21"/>
          <w:szCs w:val="21"/>
          <w:lang w:val="en-US" w:eastAsia="zh-CN"/>
        </w:rPr>
        <w:t>特殊应用场景：在某些特殊的网络架构中，可能需要固定的一对一映射，这时静态NAT是比较合适的选择。</w:t>
      </w:r>
    </w:p>
    <w:p>
      <w:pPr>
        <w:spacing w:line="360" w:lineRule="auto"/>
        <w:rPr>
          <w:rFonts w:hint="default" w:eastAsiaTheme="minor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动态NAT使用场景</w:t>
      </w:r>
    </w:p>
    <w:p>
      <w:pPr>
        <w:spacing w:line="360" w:lineRule="auto"/>
        <w:ind w:firstLine="420" w:firstLineChars="200"/>
        <w:rPr>
          <w:rFonts w:hint="eastAsia"/>
          <w:sz w:val="21"/>
          <w:szCs w:val="21"/>
          <w:lang w:val="en-US" w:eastAsia="zh-CN"/>
        </w:rPr>
      </w:pPr>
      <w:r>
        <w:rPr>
          <w:rFonts w:hint="eastAsia"/>
          <w:sz w:val="21"/>
          <w:szCs w:val="21"/>
          <w:lang w:val="en-US" w:eastAsia="zh-CN"/>
        </w:rPr>
        <w:t>共享公共IP地址：动态NAT通常用于将多个私有IP地址映射到较小的一组公有IP地址。这样可以实现多个内部设备共享少量的公共IP地址，从而实现节省IP地址资源。</w:t>
      </w:r>
    </w:p>
    <w:p>
      <w:pPr>
        <w:spacing w:line="360" w:lineRule="auto"/>
        <w:ind w:firstLine="420" w:firstLineChars="200"/>
        <w:rPr>
          <w:rFonts w:hint="eastAsia"/>
          <w:sz w:val="21"/>
          <w:szCs w:val="21"/>
          <w:lang w:val="en-US" w:eastAsia="zh-CN"/>
        </w:rPr>
      </w:pPr>
      <w:r>
        <w:rPr>
          <w:rFonts w:hint="eastAsia"/>
          <w:sz w:val="21"/>
          <w:szCs w:val="21"/>
          <w:lang w:val="en-US" w:eastAsia="zh-CN"/>
        </w:rPr>
        <w:t>临时连接：当内部网络中的设备需要临时访问互联网时，动态NAT允许它们动态地获得一个可用的公共IP地址。</w:t>
      </w:r>
    </w:p>
    <w:p>
      <w:pPr>
        <w:spacing w:line="360" w:lineRule="auto"/>
        <w:ind w:firstLine="420" w:firstLineChars="200"/>
        <w:rPr>
          <w:rFonts w:hint="eastAsia"/>
          <w:sz w:val="21"/>
          <w:szCs w:val="21"/>
          <w:lang w:val="en-US" w:eastAsia="zh-CN"/>
        </w:rPr>
      </w:pPr>
      <w:r>
        <w:rPr>
          <w:rFonts w:hint="eastAsia"/>
          <w:sz w:val="21"/>
          <w:szCs w:val="21"/>
          <w:lang w:val="en-US" w:eastAsia="zh-CN"/>
        </w:rPr>
        <w:t>适应网络变化：动态NAT适用于内部网络中IP地址分配需要根据网络负载或其他条件动态变化的情况。</w:t>
      </w:r>
    </w:p>
    <w:p>
      <w:pPr>
        <w:spacing w:line="360" w:lineRule="auto"/>
        <w:rPr>
          <w:rFonts w:hint="eastAsia"/>
          <w:b/>
          <w:bCs/>
          <w:sz w:val="21"/>
          <w:szCs w:val="21"/>
          <w:lang w:val="en-US" w:eastAsia="zh-CN"/>
        </w:rPr>
      </w:pPr>
      <w:r>
        <w:rPr>
          <w:rFonts w:hint="eastAsia"/>
          <w:b/>
          <w:bCs/>
          <w:sz w:val="21"/>
          <w:szCs w:val="21"/>
          <w:lang w:val="en-US" w:eastAsia="zh-CN"/>
        </w:rPr>
        <w:t>（二）是否需要将内网所在网段或路由在外部网络的边界路由器上共享？为什么？</w:t>
      </w:r>
    </w:p>
    <w:p>
      <w:pPr>
        <w:spacing w:line="360" w:lineRule="auto"/>
        <w:ind w:firstLine="420" w:firstLineChars="200"/>
        <w:rPr>
          <w:rFonts w:hint="eastAsia"/>
          <w:sz w:val="21"/>
          <w:szCs w:val="21"/>
          <w:lang w:val="en-US" w:eastAsia="zh-CN"/>
        </w:rPr>
      </w:pPr>
      <w:r>
        <w:rPr>
          <w:rFonts w:hint="eastAsia"/>
          <w:sz w:val="21"/>
          <w:szCs w:val="21"/>
          <w:lang w:val="en-US" w:eastAsia="zh-CN"/>
        </w:rPr>
        <w:t>尽可能减少在外部网络的边界路由器上共享内网网段或路由信息。</w:t>
      </w:r>
    </w:p>
    <w:p>
      <w:pPr>
        <w:spacing w:line="360" w:lineRule="auto"/>
        <w:ind w:firstLine="420" w:firstLineChars="200"/>
        <w:rPr>
          <w:rFonts w:hint="eastAsia"/>
          <w:sz w:val="21"/>
          <w:szCs w:val="21"/>
          <w:lang w:val="en-US" w:eastAsia="zh-CN"/>
        </w:rPr>
      </w:pPr>
      <w:r>
        <w:rPr>
          <w:rFonts w:hint="eastAsia"/>
          <w:sz w:val="21"/>
          <w:szCs w:val="21"/>
          <w:lang w:val="en-US" w:eastAsia="zh-CN"/>
        </w:rPr>
        <w:t>信息泄露风险：将内网网段或路由信息共享到外部网络可能增加信息泄露的风险。知晓内部网络结构的信息可能使得潜在攻击者更容易进行目标识别和网络侦察。</w:t>
      </w:r>
    </w:p>
    <w:p>
      <w:pPr>
        <w:spacing w:line="360" w:lineRule="auto"/>
        <w:ind w:firstLine="420" w:firstLineChars="200"/>
        <w:rPr>
          <w:rFonts w:hint="eastAsia"/>
          <w:sz w:val="21"/>
          <w:szCs w:val="21"/>
          <w:lang w:val="en-US" w:eastAsia="zh-CN"/>
        </w:rPr>
      </w:pPr>
      <w:r>
        <w:rPr>
          <w:rFonts w:hint="eastAsia"/>
          <w:sz w:val="21"/>
          <w:szCs w:val="21"/>
          <w:lang w:val="en-US" w:eastAsia="zh-CN"/>
        </w:rPr>
        <w:t>攻击表面减小：限制在外部网络共享内网路由信息可以减小网络的攻击表面。攻击者需要更多的努力来了解网络拓扑，减少了潜在的攻击机会。</w:t>
      </w:r>
    </w:p>
    <w:p>
      <w:pPr>
        <w:spacing w:line="360" w:lineRule="auto"/>
        <w:ind w:firstLine="420" w:firstLineChars="200"/>
        <w:rPr>
          <w:rFonts w:hint="eastAsia"/>
          <w:sz w:val="21"/>
          <w:szCs w:val="21"/>
          <w:lang w:val="en-US" w:eastAsia="zh-CN"/>
        </w:rPr>
      </w:pPr>
      <w:r>
        <w:rPr>
          <w:rFonts w:hint="eastAsia"/>
          <w:sz w:val="21"/>
          <w:szCs w:val="21"/>
          <w:lang w:val="en-US" w:eastAsia="zh-CN"/>
        </w:rPr>
        <w:t>内网隔离：通过限制在边界路由器上共享内网路由信息，可以更好地实现内外网的隔离。内部网络的拓扑结构不被外部网络直接知晓，有助于提高整体网络的安全性。</w:t>
      </w:r>
    </w:p>
    <w:p>
      <w:pPr>
        <w:spacing w:line="360" w:lineRule="auto"/>
        <w:ind w:firstLine="420" w:firstLineChars="200"/>
        <w:rPr>
          <w:rFonts w:hint="eastAsia"/>
          <w:sz w:val="21"/>
          <w:szCs w:val="21"/>
          <w:lang w:val="en-US" w:eastAsia="zh-CN"/>
        </w:rPr>
      </w:pPr>
      <w:r>
        <w:rPr>
          <w:rFonts w:hint="eastAsia"/>
          <w:sz w:val="21"/>
          <w:szCs w:val="21"/>
          <w:lang w:val="en-US" w:eastAsia="zh-CN"/>
        </w:rPr>
        <w:t>防范网络扫描：外部网络如果能够知道内部网络的路由信息，可能会更容易进行网络扫描，进而发现潜在的攻击目标。限制共享有助于减少这类潜在的威胁。</w:t>
      </w:r>
    </w:p>
    <w:p>
      <w:pPr>
        <w:spacing w:line="360" w:lineRule="auto"/>
        <w:ind w:firstLine="420" w:firstLineChars="200"/>
        <w:rPr>
          <w:rFonts w:hint="eastAsia"/>
          <w:lang w:val="en-US" w:eastAsia="zh-CN"/>
        </w:rPr>
      </w:pPr>
      <w:r>
        <w:rPr>
          <w:rFonts w:hint="eastAsia"/>
          <w:sz w:val="21"/>
          <w:szCs w:val="21"/>
          <w:lang w:val="en-US" w:eastAsia="zh-CN"/>
        </w:rPr>
        <w:t>安全策略实施：内外网之间的安全策略更容易实施和维护，因为外部网络无法直接了解</w:t>
      </w:r>
      <w:bookmarkStart w:id="0" w:name="_GoBack"/>
      <w:bookmarkEnd w:id="0"/>
      <w:r>
        <w:rPr>
          <w:rFonts w:hint="eastAsia"/>
          <w:sz w:val="21"/>
          <w:szCs w:val="21"/>
          <w:lang w:val="en-US" w:eastAsia="zh-CN"/>
        </w:rPr>
        <w:t>内部网络的结构和地址。</w:t>
      </w:r>
    </w:p>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Bdr>
        <w:bottom w:val="none" w:color="auto" w:sz="0" w:space="0"/>
      </w:pBdr>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李晓">
    <w15:presenceInfo w15:providerId="WPS Office" w15:userId="100682344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k0OTRkOWI4ZWNlYzExZTM2Y2JjMTgwZDA5MzEyMjQifQ=="/>
  </w:docVars>
  <w:rsids>
    <w:rsidRoot w:val="00000000"/>
    <w:rsid w:val="0FEA65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qFormat="1" w:uiPriority="99"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autoRedefine/>
    <w:semiHidden/>
    <w:qFormat/>
    <w:uiPriority w:val="0"/>
  </w:style>
  <w:style w:type="table" w:default="1" w:styleId="3">
    <w:name w:val="Normal Table"/>
    <w:autoRedefine/>
    <w:semiHidden/>
    <w:qFormat/>
    <w:uiPriority w:val="0"/>
    <w:tblPr>
      <w:tblCellMar>
        <w:top w:w="0" w:type="dxa"/>
        <w:left w:w="108" w:type="dxa"/>
        <w:bottom w:w="0" w:type="dxa"/>
        <w:right w:w="108" w:type="dxa"/>
      </w:tblCellMar>
    </w:tblPr>
  </w:style>
  <w:style w:type="paragraph" w:styleId="2">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table" w:styleId="4">
    <w:name w:val="Table Grid"/>
    <w:basedOn w:val="3"/>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FollowedHyperlink"/>
    <w:basedOn w:val="5"/>
    <w:semiHidden/>
    <w:unhideWhenUsed/>
    <w:qFormat/>
    <w:uiPriority w:val="99"/>
    <w:rPr>
      <w:color w:val="800080"/>
      <w:u w:val="single"/>
    </w:rPr>
  </w:style>
  <w:style w:type="character" w:styleId="7">
    <w:name w:val="Hyperlink"/>
    <w:basedOn w:val="5"/>
    <w:semiHidden/>
    <w:unhideWhenUsed/>
    <w:qFormat/>
    <w:uiPriority w:val="99"/>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jpe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1" Type="http://schemas.microsoft.com/office/2011/relationships/people" Target="people.xml"/><Relationship Id="rId210" Type="http://schemas.openxmlformats.org/officeDocument/2006/relationships/fontTable" Target="fontTable.xml"/><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2024-01-11T16:17:21Z</dcterms:created>
  <dc:creator>hp</dc:creator>
  <cp:lastModifiedBy>李晓</cp:lastModifiedBy>
  <dcterms:modified xsi:type="dcterms:W3CDTF">2024-01-11T16:18:15Z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EB0AE54A8F4346C1832EA34AA91D4404_12</vt:lpwstr>
  </property>
</Properties>
</file>